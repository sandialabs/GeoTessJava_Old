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432A1" w14:textId="77777777" w:rsidR="00132ABB" w:rsidRDefault="00132ABB" w:rsidP="00132ABB">
      <w:pPr>
        <w:pStyle w:val="Title"/>
        <w:jc w:val="center"/>
        <w:rPr>
          <w:rStyle w:val="BookTitle"/>
        </w:rPr>
      </w:pPr>
    </w:p>
    <w:p w14:paraId="2BF73929" w14:textId="77777777" w:rsidR="00132ABB" w:rsidRDefault="00132ABB" w:rsidP="00132ABB">
      <w:pPr>
        <w:pStyle w:val="Title"/>
        <w:jc w:val="center"/>
        <w:rPr>
          <w:rStyle w:val="BookTitle"/>
        </w:rPr>
      </w:pPr>
    </w:p>
    <w:p w14:paraId="4658984F" w14:textId="77777777" w:rsidR="00132ABB" w:rsidRDefault="00132ABB" w:rsidP="00132ABB">
      <w:pPr>
        <w:pStyle w:val="Title"/>
        <w:jc w:val="center"/>
        <w:rPr>
          <w:rStyle w:val="BookTitle"/>
        </w:rPr>
      </w:pPr>
    </w:p>
    <w:p w14:paraId="4FD7F44D" w14:textId="77777777" w:rsidR="00132ABB" w:rsidRDefault="00132ABB" w:rsidP="00132ABB">
      <w:pPr>
        <w:pStyle w:val="Title"/>
        <w:jc w:val="center"/>
        <w:rPr>
          <w:rStyle w:val="BookTitle"/>
        </w:rPr>
      </w:pPr>
    </w:p>
    <w:p w14:paraId="2AC41381" w14:textId="77777777" w:rsidR="00132ABB" w:rsidRDefault="00132ABB" w:rsidP="00132ABB">
      <w:pPr>
        <w:pStyle w:val="Title"/>
        <w:jc w:val="center"/>
        <w:rPr>
          <w:rStyle w:val="BookTitle"/>
        </w:rPr>
      </w:pPr>
    </w:p>
    <w:p w14:paraId="3F2CF40F" w14:textId="77777777" w:rsidR="00132ABB" w:rsidRDefault="00132ABB" w:rsidP="00132ABB">
      <w:pPr>
        <w:pStyle w:val="Title"/>
        <w:jc w:val="center"/>
        <w:rPr>
          <w:rStyle w:val="BookTitle"/>
        </w:rPr>
      </w:pPr>
    </w:p>
    <w:p w14:paraId="3A9BC621" w14:textId="77777777" w:rsidR="00132ABB" w:rsidRDefault="00132ABB" w:rsidP="00132ABB">
      <w:pPr>
        <w:pStyle w:val="Title"/>
        <w:jc w:val="center"/>
        <w:rPr>
          <w:rStyle w:val="BookTitle"/>
        </w:rPr>
      </w:pPr>
    </w:p>
    <w:p w14:paraId="050CC24C" w14:textId="1172E26C" w:rsidR="00D12F89" w:rsidRDefault="00D12F89" w:rsidP="00132ABB">
      <w:pPr>
        <w:pStyle w:val="Title"/>
        <w:jc w:val="center"/>
        <w:rPr>
          <w:rStyle w:val="BookTitle"/>
        </w:rPr>
      </w:pPr>
      <w:proofErr w:type="spellStart"/>
      <w:r w:rsidRPr="00AC2D6B">
        <w:rPr>
          <w:rStyle w:val="BookTitle"/>
        </w:rPr>
        <w:t>GeoTess</w:t>
      </w:r>
      <w:proofErr w:type="spellEnd"/>
      <w:r w:rsidR="00AC2D6B" w:rsidRPr="00AC2D6B">
        <w:rPr>
          <w:rStyle w:val="BookTitle"/>
        </w:rPr>
        <w:t xml:space="preserve"> User</w:t>
      </w:r>
      <w:r w:rsidR="007A58E7">
        <w:rPr>
          <w:rStyle w:val="BookTitle"/>
        </w:rPr>
        <w:t>’</w:t>
      </w:r>
      <w:r w:rsidR="00AC2D6B" w:rsidRPr="00AC2D6B">
        <w:rPr>
          <w:rStyle w:val="BookTitle"/>
        </w:rPr>
        <w:t>s Manual</w:t>
      </w:r>
    </w:p>
    <w:p w14:paraId="55869D13" w14:textId="65C5DAA9" w:rsidR="00AC2D6B" w:rsidRDefault="00C53B0F" w:rsidP="00AC2D6B">
      <w:pPr>
        <w:pStyle w:val="Subtitle"/>
      </w:pPr>
      <w:r>
        <w:t>Version 2.</w:t>
      </w:r>
      <w:r w:rsidR="009436C9">
        <w:t>6</w:t>
      </w:r>
      <w:r w:rsidR="009436C9" w:rsidDel="009436C9">
        <w:t xml:space="preserve"> </w:t>
      </w:r>
    </w:p>
    <w:p w14:paraId="2844B5F9" w14:textId="781FB603" w:rsidR="00AC2D6B" w:rsidRPr="00AC2D6B" w:rsidRDefault="00CD265A" w:rsidP="00AC2D6B">
      <w:pPr>
        <w:pStyle w:val="Subtitle"/>
      </w:pPr>
      <w:r>
        <w:t>Sandy</w:t>
      </w:r>
      <w:r w:rsidR="00AC2D6B" w:rsidRPr="00AC2D6B">
        <w:t xml:space="preserve"> Ballard, Jim </w:t>
      </w:r>
      <w:proofErr w:type="spellStart"/>
      <w:r w:rsidR="00AC2D6B" w:rsidRPr="00AC2D6B">
        <w:t>Hipp</w:t>
      </w:r>
      <w:proofErr w:type="spellEnd"/>
      <w:r w:rsidR="00AC2D6B" w:rsidRPr="00AC2D6B">
        <w:t xml:space="preserve">, </w:t>
      </w:r>
      <w:r w:rsidR="00FB6187">
        <w:t xml:space="preserve">Andrea Conley, </w:t>
      </w:r>
      <w:r w:rsidR="00AC2D6B" w:rsidRPr="00AC2D6B">
        <w:t>Brian Kraus</w:t>
      </w:r>
    </w:p>
    <w:p w14:paraId="6F05E3A7" w14:textId="77777777" w:rsidR="00AC2D6B" w:rsidRDefault="008236FB" w:rsidP="00AC2D6B">
      <w:pPr>
        <w:pStyle w:val="Subtitle"/>
      </w:pPr>
      <w:r>
        <w:t>Sandia National Laboratories</w:t>
      </w:r>
    </w:p>
    <w:p w14:paraId="4FFB6179" w14:textId="4852F443" w:rsidR="00C9307D" w:rsidRPr="00C9307D" w:rsidRDefault="00981247" w:rsidP="00C9307D">
      <w:pPr>
        <w:pStyle w:val="Subtitle"/>
      </w:pPr>
      <w:r>
        <w:t>August 28</w:t>
      </w:r>
      <w:r w:rsidR="00C9307D">
        <w:t xml:space="preserve">, </w:t>
      </w:r>
      <w:r>
        <w:t>2020</w:t>
      </w:r>
    </w:p>
    <w:p w14:paraId="79D736B2" w14:textId="77777777" w:rsidR="00AC2D6B" w:rsidRDefault="00AC2D6B" w:rsidP="00AC2D6B"/>
    <w:p w14:paraId="505A3F67" w14:textId="77777777" w:rsidR="00132ABB" w:rsidRPr="00AC2D6B" w:rsidRDefault="00132ABB" w:rsidP="00AC2D6B"/>
    <w:p w14:paraId="313F2C42" w14:textId="77777777" w:rsidR="00132ABB" w:rsidRDefault="00132ABB" w:rsidP="00132ABB">
      <w:pPr>
        <w:pStyle w:val="Heading1"/>
      </w:pPr>
      <w:r>
        <w:br w:type="column"/>
      </w:r>
    </w:p>
    <w:bookmarkStart w:id="0" w:name="_Toc49512224" w:displacedByCustomXml="next"/>
    <w:sdt>
      <w:sdtPr>
        <w:rPr>
          <w:rFonts w:asciiTheme="minorHAnsi" w:eastAsiaTheme="minorEastAsia" w:hAnsiTheme="minorHAnsi" w:cstheme="minorBidi"/>
          <w:b w:val="0"/>
          <w:bCs w:val="0"/>
          <w:color w:val="auto"/>
          <w:sz w:val="22"/>
          <w:szCs w:val="24"/>
        </w:rPr>
        <w:id w:val="274833624"/>
        <w:docPartObj>
          <w:docPartGallery w:val="Table of Contents"/>
          <w:docPartUnique/>
        </w:docPartObj>
      </w:sdtPr>
      <w:sdtEndPr>
        <w:rPr>
          <w:noProof/>
        </w:rPr>
      </w:sdtEndPr>
      <w:sdtContent>
        <w:p w14:paraId="5F91B1A6" w14:textId="77777777" w:rsidR="00132ABB" w:rsidRDefault="00132ABB" w:rsidP="00132ABB">
          <w:pPr>
            <w:pStyle w:val="Heading1"/>
          </w:pPr>
          <w:r>
            <w:t>Table of Contents</w:t>
          </w:r>
          <w:bookmarkEnd w:id="0"/>
        </w:p>
        <w:p w14:paraId="7D9AE710" w14:textId="5744DF84" w:rsidR="0095175D" w:rsidRDefault="00132ABB">
          <w:pPr>
            <w:pStyle w:val="TOC1"/>
            <w:tabs>
              <w:tab w:val="right" w:leader="dot" w:pos="9350"/>
            </w:tabs>
            <w:rPr>
              <w:b w:val="0"/>
              <w:noProof/>
            </w:rPr>
          </w:pPr>
          <w:r>
            <w:rPr>
              <w:b w:val="0"/>
            </w:rPr>
            <w:fldChar w:fldCharType="begin"/>
          </w:r>
          <w:r>
            <w:instrText xml:space="preserve"> TOC \o "1-3" \h \z \u </w:instrText>
          </w:r>
          <w:r>
            <w:rPr>
              <w:b w:val="0"/>
            </w:rPr>
            <w:fldChar w:fldCharType="separate"/>
          </w:r>
          <w:hyperlink w:anchor="_Toc49512224" w:history="1">
            <w:r w:rsidR="0095175D" w:rsidRPr="00E27301">
              <w:rPr>
                <w:rStyle w:val="Hyperlink"/>
                <w:noProof/>
              </w:rPr>
              <w:t>Table of Contents</w:t>
            </w:r>
            <w:r w:rsidR="0095175D">
              <w:rPr>
                <w:noProof/>
                <w:webHidden/>
              </w:rPr>
              <w:tab/>
            </w:r>
            <w:r w:rsidR="0095175D">
              <w:rPr>
                <w:noProof/>
                <w:webHidden/>
              </w:rPr>
              <w:fldChar w:fldCharType="begin"/>
            </w:r>
            <w:r w:rsidR="0095175D">
              <w:rPr>
                <w:noProof/>
                <w:webHidden/>
              </w:rPr>
              <w:instrText xml:space="preserve"> PAGEREF _Toc49512224 \h </w:instrText>
            </w:r>
            <w:r w:rsidR="0095175D">
              <w:rPr>
                <w:noProof/>
                <w:webHidden/>
              </w:rPr>
            </w:r>
            <w:r w:rsidR="0095175D">
              <w:rPr>
                <w:noProof/>
                <w:webHidden/>
              </w:rPr>
              <w:fldChar w:fldCharType="separate"/>
            </w:r>
            <w:r w:rsidR="0095175D">
              <w:rPr>
                <w:noProof/>
                <w:webHidden/>
              </w:rPr>
              <w:t>2</w:t>
            </w:r>
            <w:r w:rsidR="0095175D">
              <w:rPr>
                <w:noProof/>
                <w:webHidden/>
              </w:rPr>
              <w:fldChar w:fldCharType="end"/>
            </w:r>
          </w:hyperlink>
        </w:p>
        <w:p w14:paraId="3A9F4DA5" w14:textId="1F2AEEE0" w:rsidR="0095175D" w:rsidRDefault="009E2A78">
          <w:pPr>
            <w:pStyle w:val="TOC1"/>
            <w:tabs>
              <w:tab w:val="right" w:leader="dot" w:pos="9350"/>
            </w:tabs>
            <w:rPr>
              <w:b w:val="0"/>
              <w:noProof/>
            </w:rPr>
          </w:pPr>
          <w:hyperlink w:anchor="_Toc49512225" w:history="1">
            <w:r w:rsidR="0095175D" w:rsidRPr="00E27301">
              <w:rPr>
                <w:rStyle w:val="Hyperlink"/>
                <w:noProof/>
              </w:rPr>
              <w:t>Introduction</w:t>
            </w:r>
            <w:r w:rsidR="0095175D">
              <w:rPr>
                <w:noProof/>
                <w:webHidden/>
              </w:rPr>
              <w:tab/>
            </w:r>
            <w:r w:rsidR="0095175D">
              <w:rPr>
                <w:noProof/>
                <w:webHidden/>
              </w:rPr>
              <w:fldChar w:fldCharType="begin"/>
            </w:r>
            <w:r w:rsidR="0095175D">
              <w:rPr>
                <w:noProof/>
                <w:webHidden/>
              </w:rPr>
              <w:instrText xml:space="preserve"> PAGEREF _Toc49512225 \h </w:instrText>
            </w:r>
            <w:r w:rsidR="0095175D">
              <w:rPr>
                <w:noProof/>
                <w:webHidden/>
              </w:rPr>
            </w:r>
            <w:r w:rsidR="0095175D">
              <w:rPr>
                <w:noProof/>
                <w:webHidden/>
              </w:rPr>
              <w:fldChar w:fldCharType="separate"/>
            </w:r>
            <w:r w:rsidR="0095175D">
              <w:rPr>
                <w:noProof/>
                <w:webHidden/>
              </w:rPr>
              <w:t>4</w:t>
            </w:r>
            <w:r w:rsidR="0095175D">
              <w:rPr>
                <w:noProof/>
                <w:webHidden/>
              </w:rPr>
              <w:fldChar w:fldCharType="end"/>
            </w:r>
          </w:hyperlink>
        </w:p>
        <w:p w14:paraId="0C727E19" w14:textId="7281FE99" w:rsidR="0095175D" w:rsidRDefault="009E2A78">
          <w:pPr>
            <w:pStyle w:val="TOC1"/>
            <w:tabs>
              <w:tab w:val="right" w:leader="dot" w:pos="9350"/>
            </w:tabs>
            <w:rPr>
              <w:b w:val="0"/>
              <w:noProof/>
            </w:rPr>
          </w:pPr>
          <w:hyperlink w:anchor="_Toc49512226" w:history="1">
            <w:r w:rsidR="0095175D" w:rsidRPr="00E27301">
              <w:rPr>
                <w:rStyle w:val="Hyperlink"/>
                <w:noProof/>
              </w:rPr>
              <w:t>Model Components</w:t>
            </w:r>
            <w:r w:rsidR="0095175D">
              <w:rPr>
                <w:noProof/>
                <w:webHidden/>
              </w:rPr>
              <w:tab/>
            </w:r>
            <w:r w:rsidR="0095175D">
              <w:rPr>
                <w:noProof/>
                <w:webHidden/>
              </w:rPr>
              <w:fldChar w:fldCharType="begin"/>
            </w:r>
            <w:r w:rsidR="0095175D">
              <w:rPr>
                <w:noProof/>
                <w:webHidden/>
              </w:rPr>
              <w:instrText xml:space="preserve"> PAGEREF _Toc49512226 \h </w:instrText>
            </w:r>
            <w:r w:rsidR="0095175D">
              <w:rPr>
                <w:noProof/>
                <w:webHidden/>
              </w:rPr>
            </w:r>
            <w:r w:rsidR="0095175D">
              <w:rPr>
                <w:noProof/>
                <w:webHidden/>
              </w:rPr>
              <w:fldChar w:fldCharType="separate"/>
            </w:r>
            <w:r w:rsidR="0095175D">
              <w:rPr>
                <w:noProof/>
                <w:webHidden/>
              </w:rPr>
              <w:t>5</w:t>
            </w:r>
            <w:r w:rsidR="0095175D">
              <w:rPr>
                <w:noProof/>
                <w:webHidden/>
              </w:rPr>
              <w:fldChar w:fldCharType="end"/>
            </w:r>
          </w:hyperlink>
        </w:p>
        <w:p w14:paraId="1F5C3FAE" w14:textId="7A634B41" w:rsidR="0095175D" w:rsidRDefault="009E2A78">
          <w:pPr>
            <w:pStyle w:val="TOC1"/>
            <w:tabs>
              <w:tab w:val="right" w:leader="dot" w:pos="9350"/>
            </w:tabs>
            <w:rPr>
              <w:b w:val="0"/>
              <w:noProof/>
            </w:rPr>
          </w:pPr>
          <w:hyperlink w:anchor="_Toc49512227" w:history="1">
            <w:r w:rsidR="0095175D" w:rsidRPr="00E27301">
              <w:rPr>
                <w:rStyle w:val="Hyperlink"/>
                <w:noProof/>
              </w:rPr>
              <w:t>Library Interactions</w:t>
            </w:r>
            <w:r w:rsidR="0095175D">
              <w:rPr>
                <w:noProof/>
                <w:webHidden/>
              </w:rPr>
              <w:tab/>
            </w:r>
            <w:r w:rsidR="0095175D">
              <w:rPr>
                <w:noProof/>
                <w:webHidden/>
              </w:rPr>
              <w:fldChar w:fldCharType="begin"/>
            </w:r>
            <w:r w:rsidR="0095175D">
              <w:rPr>
                <w:noProof/>
                <w:webHidden/>
              </w:rPr>
              <w:instrText xml:space="preserve"> PAGEREF _Toc49512227 \h </w:instrText>
            </w:r>
            <w:r w:rsidR="0095175D">
              <w:rPr>
                <w:noProof/>
                <w:webHidden/>
              </w:rPr>
            </w:r>
            <w:r w:rsidR="0095175D">
              <w:rPr>
                <w:noProof/>
                <w:webHidden/>
              </w:rPr>
              <w:fldChar w:fldCharType="separate"/>
            </w:r>
            <w:r w:rsidR="0095175D">
              <w:rPr>
                <w:noProof/>
                <w:webHidden/>
              </w:rPr>
              <w:t>9</w:t>
            </w:r>
            <w:r w:rsidR="0095175D">
              <w:rPr>
                <w:noProof/>
                <w:webHidden/>
              </w:rPr>
              <w:fldChar w:fldCharType="end"/>
            </w:r>
          </w:hyperlink>
        </w:p>
        <w:p w14:paraId="3103AB56" w14:textId="1E67340C" w:rsidR="0095175D" w:rsidRDefault="009E2A78">
          <w:pPr>
            <w:pStyle w:val="TOC2"/>
            <w:tabs>
              <w:tab w:val="right" w:leader="dot" w:pos="9350"/>
            </w:tabs>
            <w:rPr>
              <w:b w:val="0"/>
              <w:noProof/>
              <w:sz w:val="24"/>
              <w:szCs w:val="24"/>
            </w:rPr>
          </w:pPr>
          <w:hyperlink w:anchor="_Toc49512228" w:history="1">
            <w:r w:rsidR="0095175D" w:rsidRPr="00E27301">
              <w:rPr>
                <w:rStyle w:val="Hyperlink"/>
                <w:noProof/>
              </w:rPr>
              <w:t>Model population</w:t>
            </w:r>
            <w:r w:rsidR="0095175D">
              <w:rPr>
                <w:noProof/>
                <w:webHidden/>
              </w:rPr>
              <w:tab/>
            </w:r>
            <w:r w:rsidR="0095175D">
              <w:rPr>
                <w:noProof/>
                <w:webHidden/>
              </w:rPr>
              <w:fldChar w:fldCharType="begin"/>
            </w:r>
            <w:r w:rsidR="0095175D">
              <w:rPr>
                <w:noProof/>
                <w:webHidden/>
              </w:rPr>
              <w:instrText xml:space="preserve"> PAGEREF _Toc49512228 \h </w:instrText>
            </w:r>
            <w:r w:rsidR="0095175D">
              <w:rPr>
                <w:noProof/>
                <w:webHidden/>
              </w:rPr>
            </w:r>
            <w:r w:rsidR="0095175D">
              <w:rPr>
                <w:noProof/>
                <w:webHidden/>
              </w:rPr>
              <w:fldChar w:fldCharType="separate"/>
            </w:r>
            <w:r w:rsidR="0095175D">
              <w:rPr>
                <w:noProof/>
                <w:webHidden/>
              </w:rPr>
              <w:t>9</w:t>
            </w:r>
            <w:r w:rsidR="0095175D">
              <w:rPr>
                <w:noProof/>
                <w:webHidden/>
              </w:rPr>
              <w:fldChar w:fldCharType="end"/>
            </w:r>
          </w:hyperlink>
        </w:p>
        <w:p w14:paraId="74D0D3C3" w14:textId="3AEA0C93" w:rsidR="0095175D" w:rsidRDefault="009E2A78">
          <w:pPr>
            <w:pStyle w:val="TOC3"/>
            <w:tabs>
              <w:tab w:val="right" w:leader="dot" w:pos="9350"/>
            </w:tabs>
            <w:rPr>
              <w:noProof/>
              <w:sz w:val="24"/>
              <w:szCs w:val="24"/>
            </w:rPr>
          </w:pPr>
          <w:hyperlink w:anchor="_Toc49512229" w:history="1">
            <w:r w:rsidR="0095175D" w:rsidRPr="00E27301">
              <w:rPr>
                <w:rStyle w:val="Hyperlink"/>
                <w:noProof/>
              </w:rPr>
              <w:t>Step 1 – Specify MetaData</w:t>
            </w:r>
            <w:r w:rsidR="0095175D">
              <w:rPr>
                <w:noProof/>
                <w:webHidden/>
              </w:rPr>
              <w:tab/>
            </w:r>
            <w:r w:rsidR="0095175D">
              <w:rPr>
                <w:noProof/>
                <w:webHidden/>
              </w:rPr>
              <w:fldChar w:fldCharType="begin"/>
            </w:r>
            <w:r w:rsidR="0095175D">
              <w:rPr>
                <w:noProof/>
                <w:webHidden/>
              </w:rPr>
              <w:instrText xml:space="preserve"> PAGEREF _Toc49512229 \h </w:instrText>
            </w:r>
            <w:r w:rsidR="0095175D">
              <w:rPr>
                <w:noProof/>
                <w:webHidden/>
              </w:rPr>
            </w:r>
            <w:r w:rsidR="0095175D">
              <w:rPr>
                <w:noProof/>
                <w:webHidden/>
              </w:rPr>
              <w:fldChar w:fldCharType="separate"/>
            </w:r>
            <w:r w:rsidR="0095175D">
              <w:rPr>
                <w:noProof/>
                <w:webHidden/>
              </w:rPr>
              <w:t>9</w:t>
            </w:r>
            <w:r w:rsidR="0095175D">
              <w:rPr>
                <w:noProof/>
                <w:webHidden/>
              </w:rPr>
              <w:fldChar w:fldCharType="end"/>
            </w:r>
          </w:hyperlink>
        </w:p>
        <w:p w14:paraId="0A58D1A9" w14:textId="7877474E" w:rsidR="0095175D" w:rsidRDefault="009E2A78">
          <w:pPr>
            <w:pStyle w:val="TOC3"/>
            <w:tabs>
              <w:tab w:val="right" w:leader="dot" w:pos="9350"/>
            </w:tabs>
            <w:rPr>
              <w:noProof/>
              <w:sz w:val="24"/>
              <w:szCs w:val="24"/>
            </w:rPr>
          </w:pPr>
          <w:hyperlink w:anchor="_Toc49512230" w:history="1">
            <w:r w:rsidR="0095175D" w:rsidRPr="00E27301">
              <w:rPr>
                <w:rStyle w:val="Hyperlink"/>
                <w:noProof/>
              </w:rPr>
              <w:t>Step 2 – Construct a Model</w:t>
            </w:r>
            <w:r w:rsidR="0095175D">
              <w:rPr>
                <w:noProof/>
                <w:webHidden/>
              </w:rPr>
              <w:tab/>
            </w:r>
            <w:r w:rsidR="0095175D">
              <w:rPr>
                <w:noProof/>
                <w:webHidden/>
              </w:rPr>
              <w:fldChar w:fldCharType="begin"/>
            </w:r>
            <w:r w:rsidR="0095175D">
              <w:rPr>
                <w:noProof/>
                <w:webHidden/>
              </w:rPr>
              <w:instrText xml:space="preserve"> PAGEREF _Toc49512230 \h </w:instrText>
            </w:r>
            <w:r w:rsidR="0095175D">
              <w:rPr>
                <w:noProof/>
                <w:webHidden/>
              </w:rPr>
            </w:r>
            <w:r w:rsidR="0095175D">
              <w:rPr>
                <w:noProof/>
                <w:webHidden/>
              </w:rPr>
              <w:fldChar w:fldCharType="separate"/>
            </w:r>
            <w:r w:rsidR="0095175D">
              <w:rPr>
                <w:noProof/>
                <w:webHidden/>
              </w:rPr>
              <w:t>10</w:t>
            </w:r>
            <w:r w:rsidR="0095175D">
              <w:rPr>
                <w:noProof/>
                <w:webHidden/>
              </w:rPr>
              <w:fldChar w:fldCharType="end"/>
            </w:r>
          </w:hyperlink>
        </w:p>
        <w:p w14:paraId="0C6FF094" w14:textId="62726A14" w:rsidR="0095175D" w:rsidRDefault="009E2A78">
          <w:pPr>
            <w:pStyle w:val="TOC3"/>
            <w:tabs>
              <w:tab w:val="right" w:leader="dot" w:pos="9350"/>
            </w:tabs>
            <w:rPr>
              <w:noProof/>
              <w:sz w:val="24"/>
              <w:szCs w:val="24"/>
            </w:rPr>
          </w:pPr>
          <w:hyperlink w:anchor="_Toc49512231" w:history="1">
            <w:r w:rsidR="0095175D" w:rsidRPr="00E27301">
              <w:rPr>
                <w:rStyle w:val="Hyperlink"/>
                <w:noProof/>
              </w:rPr>
              <w:t>Step 3 – Add Data</w:t>
            </w:r>
            <w:r w:rsidR="0095175D">
              <w:rPr>
                <w:noProof/>
                <w:webHidden/>
              </w:rPr>
              <w:tab/>
            </w:r>
            <w:r w:rsidR="0095175D">
              <w:rPr>
                <w:noProof/>
                <w:webHidden/>
              </w:rPr>
              <w:fldChar w:fldCharType="begin"/>
            </w:r>
            <w:r w:rsidR="0095175D">
              <w:rPr>
                <w:noProof/>
                <w:webHidden/>
              </w:rPr>
              <w:instrText xml:space="preserve"> PAGEREF _Toc49512231 \h </w:instrText>
            </w:r>
            <w:r w:rsidR="0095175D">
              <w:rPr>
                <w:noProof/>
                <w:webHidden/>
              </w:rPr>
            </w:r>
            <w:r w:rsidR="0095175D">
              <w:rPr>
                <w:noProof/>
                <w:webHidden/>
              </w:rPr>
              <w:fldChar w:fldCharType="separate"/>
            </w:r>
            <w:r w:rsidR="0095175D">
              <w:rPr>
                <w:noProof/>
                <w:webHidden/>
              </w:rPr>
              <w:t>10</w:t>
            </w:r>
            <w:r w:rsidR="0095175D">
              <w:rPr>
                <w:noProof/>
                <w:webHidden/>
              </w:rPr>
              <w:fldChar w:fldCharType="end"/>
            </w:r>
          </w:hyperlink>
        </w:p>
        <w:p w14:paraId="3D6D0960" w14:textId="1227611C" w:rsidR="0095175D" w:rsidRDefault="009E2A78">
          <w:pPr>
            <w:pStyle w:val="TOC2"/>
            <w:tabs>
              <w:tab w:val="right" w:leader="dot" w:pos="9350"/>
            </w:tabs>
            <w:rPr>
              <w:b w:val="0"/>
              <w:noProof/>
              <w:sz w:val="24"/>
              <w:szCs w:val="24"/>
            </w:rPr>
          </w:pPr>
          <w:hyperlink w:anchor="_Toc49512232" w:history="1">
            <w:r w:rsidR="0095175D" w:rsidRPr="00E27301">
              <w:rPr>
                <w:rStyle w:val="Hyperlink"/>
                <w:noProof/>
              </w:rPr>
              <w:t>Model I/O</w:t>
            </w:r>
            <w:r w:rsidR="0095175D">
              <w:rPr>
                <w:noProof/>
                <w:webHidden/>
              </w:rPr>
              <w:tab/>
            </w:r>
            <w:r w:rsidR="0095175D">
              <w:rPr>
                <w:noProof/>
                <w:webHidden/>
              </w:rPr>
              <w:fldChar w:fldCharType="begin"/>
            </w:r>
            <w:r w:rsidR="0095175D">
              <w:rPr>
                <w:noProof/>
                <w:webHidden/>
              </w:rPr>
              <w:instrText xml:space="preserve"> PAGEREF _Toc49512232 \h </w:instrText>
            </w:r>
            <w:r w:rsidR="0095175D">
              <w:rPr>
                <w:noProof/>
                <w:webHidden/>
              </w:rPr>
            </w:r>
            <w:r w:rsidR="0095175D">
              <w:rPr>
                <w:noProof/>
                <w:webHidden/>
              </w:rPr>
              <w:fldChar w:fldCharType="separate"/>
            </w:r>
            <w:r w:rsidR="0095175D">
              <w:rPr>
                <w:noProof/>
                <w:webHidden/>
              </w:rPr>
              <w:t>11</w:t>
            </w:r>
            <w:r w:rsidR="0095175D">
              <w:rPr>
                <w:noProof/>
                <w:webHidden/>
              </w:rPr>
              <w:fldChar w:fldCharType="end"/>
            </w:r>
          </w:hyperlink>
        </w:p>
        <w:p w14:paraId="1B0D76C7" w14:textId="7E411A2B" w:rsidR="0095175D" w:rsidRDefault="009E2A78">
          <w:pPr>
            <w:pStyle w:val="TOC2"/>
            <w:tabs>
              <w:tab w:val="right" w:leader="dot" w:pos="9350"/>
            </w:tabs>
            <w:rPr>
              <w:b w:val="0"/>
              <w:noProof/>
              <w:sz w:val="24"/>
              <w:szCs w:val="24"/>
            </w:rPr>
          </w:pPr>
          <w:hyperlink w:anchor="_Toc49512233" w:history="1">
            <w:r w:rsidR="0095175D" w:rsidRPr="00E27301">
              <w:rPr>
                <w:rStyle w:val="Hyperlink"/>
                <w:noProof/>
              </w:rPr>
              <w:t>Model interrogation</w:t>
            </w:r>
            <w:r w:rsidR="0095175D">
              <w:rPr>
                <w:noProof/>
                <w:webHidden/>
              </w:rPr>
              <w:tab/>
            </w:r>
            <w:r w:rsidR="0095175D">
              <w:rPr>
                <w:noProof/>
                <w:webHidden/>
              </w:rPr>
              <w:fldChar w:fldCharType="begin"/>
            </w:r>
            <w:r w:rsidR="0095175D">
              <w:rPr>
                <w:noProof/>
                <w:webHidden/>
              </w:rPr>
              <w:instrText xml:space="preserve"> PAGEREF _Toc49512233 \h </w:instrText>
            </w:r>
            <w:r w:rsidR="0095175D">
              <w:rPr>
                <w:noProof/>
                <w:webHidden/>
              </w:rPr>
            </w:r>
            <w:r w:rsidR="0095175D">
              <w:rPr>
                <w:noProof/>
                <w:webHidden/>
              </w:rPr>
              <w:fldChar w:fldCharType="separate"/>
            </w:r>
            <w:r w:rsidR="0095175D">
              <w:rPr>
                <w:noProof/>
                <w:webHidden/>
              </w:rPr>
              <w:t>12</w:t>
            </w:r>
            <w:r w:rsidR="0095175D">
              <w:rPr>
                <w:noProof/>
                <w:webHidden/>
              </w:rPr>
              <w:fldChar w:fldCharType="end"/>
            </w:r>
          </w:hyperlink>
        </w:p>
        <w:p w14:paraId="6E926E08" w14:textId="72A4D69E" w:rsidR="0095175D" w:rsidRDefault="009E2A78">
          <w:pPr>
            <w:pStyle w:val="TOC3"/>
            <w:tabs>
              <w:tab w:val="right" w:leader="dot" w:pos="9350"/>
            </w:tabs>
            <w:rPr>
              <w:noProof/>
              <w:sz w:val="24"/>
              <w:szCs w:val="24"/>
            </w:rPr>
          </w:pPr>
          <w:hyperlink w:anchor="_Toc49512234" w:history="1">
            <w:r w:rsidR="0095175D" w:rsidRPr="00E27301">
              <w:rPr>
                <w:rStyle w:val="Hyperlink"/>
                <w:noProof/>
              </w:rPr>
              <w:t>Grid Information</w:t>
            </w:r>
            <w:r w:rsidR="0095175D">
              <w:rPr>
                <w:noProof/>
                <w:webHidden/>
              </w:rPr>
              <w:tab/>
            </w:r>
            <w:r w:rsidR="0095175D">
              <w:rPr>
                <w:noProof/>
                <w:webHidden/>
              </w:rPr>
              <w:fldChar w:fldCharType="begin"/>
            </w:r>
            <w:r w:rsidR="0095175D">
              <w:rPr>
                <w:noProof/>
                <w:webHidden/>
              </w:rPr>
              <w:instrText xml:space="preserve"> PAGEREF _Toc49512234 \h </w:instrText>
            </w:r>
            <w:r w:rsidR="0095175D">
              <w:rPr>
                <w:noProof/>
                <w:webHidden/>
              </w:rPr>
            </w:r>
            <w:r w:rsidR="0095175D">
              <w:rPr>
                <w:noProof/>
                <w:webHidden/>
              </w:rPr>
              <w:fldChar w:fldCharType="separate"/>
            </w:r>
            <w:r w:rsidR="0095175D">
              <w:rPr>
                <w:noProof/>
                <w:webHidden/>
              </w:rPr>
              <w:t>12</w:t>
            </w:r>
            <w:r w:rsidR="0095175D">
              <w:rPr>
                <w:noProof/>
                <w:webHidden/>
              </w:rPr>
              <w:fldChar w:fldCharType="end"/>
            </w:r>
          </w:hyperlink>
        </w:p>
        <w:p w14:paraId="02941C86" w14:textId="0626E29F" w:rsidR="0095175D" w:rsidRDefault="009E2A78">
          <w:pPr>
            <w:pStyle w:val="TOC3"/>
            <w:tabs>
              <w:tab w:val="right" w:leader="dot" w:pos="9350"/>
            </w:tabs>
            <w:rPr>
              <w:noProof/>
              <w:sz w:val="24"/>
              <w:szCs w:val="24"/>
            </w:rPr>
          </w:pPr>
          <w:hyperlink w:anchor="_Toc49512235" w:history="1">
            <w:r w:rsidR="0095175D" w:rsidRPr="00E27301">
              <w:rPr>
                <w:rStyle w:val="Hyperlink"/>
                <w:noProof/>
              </w:rPr>
              <w:t>Accessing Data Stored in the Model</w:t>
            </w:r>
            <w:r w:rsidR="0095175D">
              <w:rPr>
                <w:noProof/>
                <w:webHidden/>
              </w:rPr>
              <w:tab/>
            </w:r>
            <w:r w:rsidR="0095175D">
              <w:rPr>
                <w:noProof/>
                <w:webHidden/>
              </w:rPr>
              <w:fldChar w:fldCharType="begin"/>
            </w:r>
            <w:r w:rsidR="0095175D">
              <w:rPr>
                <w:noProof/>
                <w:webHidden/>
              </w:rPr>
              <w:instrText xml:space="preserve"> PAGEREF _Toc49512235 \h </w:instrText>
            </w:r>
            <w:r w:rsidR="0095175D">
              <w:rPr>
                <w:noProof/>
                <w:webHidden/>
              </w:rPr>
            </w:r>
            <w:r w:rsidR="0095175D">
              <w:rPr>
                <w:noProof/>
                <w:webHidden/>
              </w:rPr>
              <w:fldChar w:fldCharType="separate"/>
            </w:r>
            <w:r w:rsidR="0095175D">
              <w:rPr>
                <w:noProof/>
                <w:webHidden/>
              </w:rPr>
              <w:t>12</w:t>
            </w:r>
            <w:r w:rsidR="0095175D">
              <w:rPr>
                <w:noProof/>
                <w:webHidden/>
              </w:rPr>
              <w:fldChar w:fldCharType="end"/>
            </w:r>
          </w:hyperlink>
        </w:p>
        <w:p w14:paraId="0716FEA6" w14:textId="0818F762" w:rsidR="0095175D" w:rsidRDefault="009E2A78">
          <w:pPr>
            <w:pStyle w:val="TOC3"/>
            <w:tabs>
              <w:tab w:val="right" w:leader="dot" w:pos="9350"/>
            </w:tabs>
            <w:rPr>
              <w:noProof/>
              <w:sz w:val="24"/>
              <w:szCs w:val="24"/>
            </w:rPr>
          </w:pPr>
          <w:hyperlink w:anchor="_Toc49512236" w:history="1">
            <w:r w:rsidR="0095175D" w:rsidRPr="00E27301">
              <w:rPr>
                <w:rStyle w:val="Hyperlink"/>
                <w:noProof/>
              </w:rPr>
              <w:t>Interpolating Attribute Values at Arbitrary Locations</w:t>
            </w:r>
            <w:r w:rsidR="0095175D">
              <w:rPr>
                <w:noProof/>
                <w:webHidden/>
              </w:rPr>
              <w:tab/>
            </w:r>
            <w:r w:rsidR="0095175D">
              <w:rPr>
                <w:noProof/>
                <w:webHidden/>
              </w:rPr>
              <w:fldChar w:fldCharType="begin"/>
            </w:r>
            <w:r w:rsidR="0095175D">
              <w:rPr>
                <w:noProof/>
                <w:webHidden/>
              </w:rPr>
              <w:instrText xml:space="preserve"> PAGEREF _Toc49512236 \h </w:instrText>
            </w:r>
            <w:r w:rsidR="0095175D">
              <w:rPr>
                <w:noProof/>
                <w:webHidden/>
              </w:rPr>
            </w:r>
            <w:r w:rsidR="0095175D">
              <w:rPr>
                <w:noProof/>
                <w:webHidden/>
              </w:rPr>
              <w:fldChar w:fldCharType="separate"/>
            </w:r>
            <w:r w:rsidR="0095175D">
              <w:rPr>
                <w:noProof/>
                <w:webHidden/>
              </w:rPr>
              <w:t>13</w:t>
            </w:r>
            <w:r w:rsidR="0095175D">
              <w:rPr>
                <w:noProof/>
                <w:webHidden/>
              </w:rPr>
              <w:fldChar w:fldCharType="end"/>
            </w:r>
          </w:hyperlink>
        </w:p>
        <w:p w14:paraId="1833E21A" w14:textId="70E229D6" w:rsidR="0095175D" w:rsidRDefault="009E2A78">
          <w:pPr>
            <w:pStyle w:val="TOC2"/>
            <w:tabs>
              <w:tab w:val="right" w:leader="dot" w:pos="9350"/>
            </w:tabs>
            <w:rPr>
              <w:b w:val="0"/>
              <w:noProof/>
              <w:sz w:val="24"/>
              <w:szCs w:val="24"/>
            </w:rPr>
          </w:pPr>
          <w:hyperlink w:anchor="_Toc49512237" w:history="1">
            <w:r w:rsidR="0095175D" w:rsidRPr="00E27301">
              <w:rPr>
                <w:rStyle w:val="Hyperlink"/>
                <w:noProof/>
              </w:rPr>
              <w:t>Extending GeoTess</w:t>
            </w:r>
            <w:r w:rsidR="0095175D">
              <w:rPr>
                <w:noProof/>
                <w:webHidden/>
              </w:rPr>
              <w:tab/>
            </w:r>
            <w:r w:rsidR="0095175D">
              <w:rPr>
                <w:noProof/>
                <w:webHidden/>
              </w:rPr>
              <w:fldChar w:fldCharType="begin"/>
            </w:r>
            <w:r w:rsidR="0095175D">
              <w:rPr>
                <w:noProof/>
                <w:webHidden/>
              </w:rPr>
              <w:instrText xml:space="preserve"> PAGEREF _Toc49512237 \h </w:instrText>
            </w:r>
            <w:r w:rsidR="0095175D">
              <w:rPr>
                <w:noProof/>
                <w:webHidden/>
              </w:rPr>
            </w:r>
            <w:r w:rsidR="0095175D">
              <w:rPr>
                <w:noProof/>
                <w:webHidden/>
              </w:rPr>
              <w:fldChar w:fldCharType="separate"/>
            </w:r>
            <w:r w:rsidR="0095175D">
              <w:rPr>
                <w:noProof/>
                <w:webHidden/>
              </w:rPr>
              <w:t>14</w:t>
            </w:r>
            <w:r w:rsidR="0095175D">
              <w:rPr>
                <w:noProof/>
                <w:webHidden/>
              </w:rPr>
              <w:fldChar w:fldCharType="end"/>
            </w:r>
          </w:hyperlink>
        </w:p>
        <w:p w14:paraId="1975C7F8" w14:textId="1CD2FC21" w:rsidR="0095175D" w:rsidRDefault="009E2A78">
          <w:pPr>
            <w:pStyle w:val="TOC1"/>
            <w:tabs>
              <w:tab w:val="right" w:leader="dot" w:pos="9350"/>
            </w:tabs>
            <w:rPr>
              <w:b w:val="0"/>
              <w:noProof/>
            </w:rPr>
          </w:pPr>
          <w:hyperlink w:anchor="_Toc49512238" w:history="1">
            <w:r w:rsidR="0095175D" w:rsidRPr="00E27301">
              <w:rPr>
                <w:rStyle w:val="Hyperlink"/>
                <w:noProof/>
              </w:rPr>
              <w:t>GeoTessBuilder</w:t>
            </w:r>
            <w:r w:rsidR="0095175D">
              <w:rPr>
                <w:noProof/>
                <w:webHidden/>
              </w:rPr>
              <w:tab/>
            </w:r>
            <w:r w:rsidR="0095175D">
              <w:rPr>
                <w:noProof/>
                <w:webHidden/>
              </w:rPr>
              <w:fldChar w:fldCharType="begin"/>
            </w:r>
            <w:r w:rsidR="0095175D">
              <w:rPr>
                <w:noProof/>
                <w:webHidden/>
              </w:rPr>
              <w:instrText xml:space="preserve"> PAGEREF _Toc49512238 \h </w:instrText>
            </w:r>
            <w:r w:rsidR="0095175D">
              <w:rPr>
                <w:noProof/>
                <w:webHidden/>
              </w:rPr>
            </w:r>
            <w:r w:rsidR="0095175D">
              <w:rPr>
                <w:noProof/>
                <w:webHidden/>
              </w:rPr>
              <w:fldChar w:fldCharType="separate"/>
            </w:r>
            <w:r w:rsidR="0095175D">
              <w:rPr>
                <w:noProof/>
                <w:webHidden/>
              </w:rPr>
              <w:t>14</w:t>
            </w:r>
            <w:r w:rsidR="0095175D">
              <w:rPr>
                <w:noProof/>
                <w:webHidden/>
              </w:rPr>
              <w:fldChar w:fldCharType="end"/>
            </w:r>
          </w:hyperlink>
        </w:p>
        <w:p w14:paraId="56853917" w14:textId="6374C19F" w:rsidR="0095175D" w:rsidRDefault="009E2A78">
          <w:pPr>
            <w:pStyle w:val="TOC2"/>
            <w:tabs>
              <w:tab w:val="right" w:leader="dot" w:pos="9350"/>
            </w:tabs>
            <w:rPr>
              <w:b w:val="0"/>
              <w:noProof/>
              <w:sz w:val="24"/>
              <w:szCs w:val="24"/>
            </w:rPr>
          </w:pPr>
          <w:hyperlink w:anchor="_Toc49512239" w:history="1">
            <w:r w:rsidR="0095175D" w:rsidRPr="00E27301">
              <w:rPr>
                <w:rStyle w:val="Hyperlink"/>
                <w:noProof/>
              </w:rPr>
              <w:t>GeoTessBuilder Properties File</w:t>
            </w:r>
            <w:r w:rsidR="0095175D">
              <w:rPr>
                <w:noProof/>
                <w:webHidden/>
              </w:rPr>
              <w:tab/>
            </w:r>
            <w:r w:rsidR="0095175D">
              <w:rPr>
                <w:noProof/>
                <w:webHidden/>
              </w:rPr>
              <w:fldChar w:fldCharType="begin"/>
            </w:r>
            <w:r w:rsidR="0095175D">
              <w:rPr>
                <w:noProof/>
                <w:webHidden/>
              </w:rPr>
              <w:instrText xml:space="preserve"> PAGEREF _Toc49512239 \h </w:instrText>
            </w:r>
            <w:r w:rsidR="0095175D">
              <w:rPr>
                <w:noProof/>
                <w:webHidden/>
              </w:rPr>
            </w:r>
            <w:r w:rsidR="0095175D">
              <w:rPr>
                <w:noProof/>
                <w:webHidden/>
              </w:rPr>
              <w:fldChar w:fldCharType="separate"/>
            </w:r>
            <w:r w:rsidR="0095175D">
              <w:rPr>
                <w:noProof/>
                <w:webHidden/>
              </w:rPr>
              <w:t>14</w:t>
            </w:r>
            <w:r w:rsidR="0095175D">
              <w:rPr>
                <w:noProof/>
                <w:webHidden/>
              </w:rPr>
              <w:fldChar w:fldCharType="end"/>
            </w:r>
          </w:hyperlink>
        </w:p>
        <w:p w14:paraId="4FEC0E32" w14:textId="7F574039" w:rsidR="0095175D" w:rsidRDefault="009E2A78">
          <w:pPr>
            <w:pStyle w:val="TOC3"/>
            <w:tabs>
              <w:tab w:val="right" w:leader="dot" w:pos="9350"/>
            </w:tabs>
            <w:rPr>
              <w:noProof/>
              <w:sz w:val="24"/>
              <w:szCs w:val="24"/>
            </w:rPr>
          </w:pPr>
          <w:hyperlink w:anchor="_Toc49512240" w:history="1">
            <w:r w:rsidR="0095175D" w:rsidRPr="00E27301">
              <w:rPr>
                <w:rStyle w:val="Hyperlink"/>
                <w:noProof/>
              </w:rPr>
              <w:t>Model Refinement Mode</w:t>
            </w:r>
            <w:r w:rsidR="0095175D">
              <w:rPr>
                <w:noProof/>
                <w:webHidden/>
              </w:rPr>
              <w:tab/>
            </w:r>
            <w:r w:rsidR="0095175D">
              <w:rPr>
                <w:noProof/>
                <w:webHidden/>
              </w:rPr>
              <w:fldChar w:fldCharType="begin"/>
            </w:r>
            <w:r w:rsidR="0095175D">
              <w:rPr>
                <w:noProof/>
                <w:webHidden/>
              </w:rPr>
              <w:instrText xml:space="preserve"> PAGEREF _Toc49512240 \h </w:instrText>
            </w:r>
            <w:r w:rsidR="0095175D">
              <w:rPr>
                <w:noProof/>
                <w:webHidden/>
              </w:rPr>
            </w:r>
            <w:r w:rsidR="0095175D">
              <w:rPr>
                <w:noProof/>
                <w:webHidden/>
              </w:rPr>
              <w:fldChar w:fldCharType="separate"/>
            </w:r>
            <w:r w:rsidR="0095175D">
              <w:rPr>
                <w:noProof/>
                <w:webHidden/>
              </w:rPr>
              <w:t>15</w:t>
            </w:r>
            <w:r w:rsidR="0095175D">
              <w:rPr>
                <w:noProof/>
                <w:webHidden/>
              </w:rPr>
              <w:fldChar w:fldCharType="end"/>
            </w:r>
          </w:hyperlink>
        </w:p>
        <w:p w14:paraId="2DE96670" w14:textId="17E11E23" w:rsidR="0095175D" w:rsidRDefault="009E2A78">
          <w:pPr>
            <w:pStyle w:val="TOC3"/>
            <w:tabs>
              <w:tab w:val="right" w:leader="dot" w:pos="9350"/>
            </w:tabs>
            <w:rPr>
              <w:noProof/>
              <w:sz w:val="24"/>
              <w:szCs w:val="24"/>
            </w:rPr>
          </w:pPr>
          <w:hyperlink w:anchor="_Toc49512241" w:history="1">
            <w:r w:rsidR="0095175D" w:rsidRPr="00E27301">
              <w:rPr>
                <w:rStyle w:val="Hyperlink"/>
                <w:noProof/>
              </w:rPr>
              <w:t>Construction-From-Scratch Mode</w:t>
            </w:r>
            <w:r w:rsidR="0095175D">
              <w:rPr>
                <w:noProof/>
                <w:webHidden/>
              </w:rPr>
              <w:tab/>
            </w:r>
            <w:r w:rsidR="0095175D">
              <w:rPr>
                <w:noProof/>
                <w:webHidden/>
              </w:rPr>
              <w:fldChar w:fldCharType="begin"/>
            </w:r>
            <w:r w:rsidR="0095175D">
              <w:rPr>
                <w:noProof/>
                <w:webHidden/>
              </w:rPr>
              <w:instrText xml:space="preserve"> PAGEREF _Toc49512241 \h </w:instrText>
            </w:r>
            <w:r w:rsidR="0095175D">
              <w:rPr>
                <w:noProof/>
                <w:webHidden/>
              </w:rPr>
            </w:r>
            <w:r w:rsidR="0095175D">
              <w:rPr>
                <w:noProof/>
                <w:webHidden/>
              </w:rPr>
              <w:fldChar w:fldCharType="separate"/>
            </w:r>
            <w:r w:rsidR="0095175D">
              <w:rPr>
                <w:noProof/>
                <w:webHidden/>
              </w:rPr>
              <w:t>15</w:t>
            </w:r>
            <w:r w:rsidR="0095175D">
              <w:rPr>
                <w:noProof/>
                <w:webHidden/>
              </w:rPr>
              <w:fldChar w:fldCharType="end"/>
            </w:r>
          </w:hyperlink>
        </w:p>
        <w:p w14:paraId="6E0B9B18" w14:textId="2F4BDAF4" w:rsidR="0095175D" w:rsidRDefault="009E2A78">
          <w:pPr>
            <w:pStyle w:val="TOC2"/>
            <w:tabs>
              <w:tab w:val="right" w:leader="dot" w:pos="9350"/>
            </w:tabs>
            <w:rPr>
              <w:b w:val="0"/>
              <w:noProof/>
              <w:sz w:val="24"/>
              <w:szCs w:val="24"/>
            </w:rPr>
          </w:pPr>
          <w:hyperlink w:anchor="_Toc49512242" w:history="1">
            <w:r w:rsidR="0095175D" w:rsidRPr="00E27301">
              <w:rPr>
                <w:rStyle w:val="Hyperlink"/>
                <w:noProof/>
              </w:rPr>
              <w:t>GeoTessBuilder Examples</w:t>
            </w:r>
            <w:r w:rsidR="0095175D">
              <w:rPr>
                <w:noProof/>
                <w:webHidden/>
              </w:rPr>
              <w:tab/>
            </w:r>
            <w:r w:rsidR="0095175D">
              <w:rPr>
                <w:noProof/>
                <w:webHidden/>
              </w:rPr>
              <w:fldChar w:fldCharType="begin"/>
            </w:r>
            <w:r w:rsidR="0095175D">
              <w:rPr>
                <w:noProof/>
                <w:webHidden/>
              </w:rPr>
              <w:instrText xml:space="preserve"> PAGEREF _Toc49512242 \h </w:instrText>
            </w:r>
            <w:r w:rsidR="0095175D">
              <w:rPr>
                <w:noProof/>
                <w:webHidden/>
              </w:rPr>
            </w:r>
            <w:r w:rsidR="0095175D">
              <w:rPr>
                <w:noProof/>
                <w:webHidden/>
              </w:rPr>
              <w:fldChar w:fldCharType="separate"/>
            </w:r>
            <w:r w:rsidR="0095175D">
              <w:rPr>
                <w:noProof/>
                <w:webHidden/>
              </w:rPr>
              <w:t>18</w:t>
            </w:r>
            <w:r w:rsidR="0095175D">
              <w:rPr>
                <w:noProof/>
                <w:webHidden/>
              </w:rPr>
              <w:fldChar w:fldCharType="end"/>
            </w:r>
          </w:hyperlink>
        </w:p>
        <w:p w14:paraId="4E49E1B4" w14:textId="5D51369E" w:rsidR="0095175D" w:rsidRDefault="009E2A78">
          <w:pPr>
            <w:pStyle w:val="TOC3"/>
            <w:tabs>
              <w:tab w:val="right" w:leader="dot" w:pos="9350"/>
            </w:tabs>
            <w:rPr>
              <w:noProof/>
              <w:sz w:val="24"/>
              <w:szCs w:val="24"/>
            </w:rPr>
          </w:pPr>
          <w:hyperlink w:anchor="_Toc49512243" w:history="1">
            <w:r w:rsidR="0095175D" w:rsidRPr="00E27301">
              <w:rPr>
                <w:rStyle w:val="Hyperlink"/>
                <w:noProof/>
              </w:rPr>
              <w:t>Example 1</w:t>
            </w:r>
            <w:r w:rsidR="0095175D">
              <w:rPr>
                <w:noProof/>
                <w:webHidden/>
              </w:rPr>
              <w:tab/>
            </w:r>
            <w:r w:rsidR="0095175D">
              <w:rPr>
                <w:noProof/>
                <w:webHidden/>
              </w:rPr>
              <w:fldChar w:fldCharType="begin"/>
            </w:r>
            <w:r w:rsidR="0095175D">
              <w:rPr>
                <w:noProof/>
                <w:webHidden/>
              </w:rPr>
              <w:instrText xml:space="preserve"> PAGEREF _Toc49512243 \h </w:instrText>
            </w:r>
            <w:r w:rsidR="0095175D">
              <w:rPr>
                <w:noProof/>
                <w:webHidden/>
              </w:rPr>
            </w:r>
            <w:r w:rsidR="0095175D">
              <w:rPr>
                <w:noProof/>
                <w:webHidden/>
              </w:rPr>
              <w:fldChar w:fldCharType="separate"/>
            </w:r>
            <w:r w:rsidR="0095175D">
              <w:rPr>
                <w:noProof/>
                <w:webHidden/>
              </w:rPr>
              <w:t>18</w:t>
            </w:r>
            <w:r w:rsidR="0095175D">
              <w:rPr>
                <w:noProof/>
                <w:webHidden/>
              </w:rPr>
              <w:fldChar w:fldCharType="end"/>
            </w:r>
          </w:hyperlink>
        </w:p>
        <w:p w14:paraId="03648525" w14:textId="12FC38D8" w:rsidR="0095175D" w:rsidRDefault="009E2A78">
          <w:pPr>
            <w:pStyle w:val="TOC3"/>
            <w:tabs>
              <w:tab w:val="right" w:leader="dot" w:pos="9350"/>
            </w:tabs>
            <w:rPr>
              <w:noProof/>
              <w:sz w:val="24"/>
              <w:szCs w:val="24"/>
            </w:rPr>
          </w:pPr>
          <w:hyperlink w:anchor="_Toc49512244" w:history="1">
            <w:r w:rsidR="0095175D" w:rsidRPr="00E27301">
              <w:rPr>
                <w:rStyle w:val="Hyperlink"/>
                <w:noProof/>
              </w:rPr>
              <w:t>Example 2</w:t>
            </w:r>
            <w:r w:rsidR="0095175D">
              <w:rPr>
                <w:noProof/>
                <w:webHidden/>
              </w:rPr>
              <w:tab/>
            </w:r>
            <w:r w:rsidR="0095175D">
              <w:rPr>
                <w:noProof/>
                <w:webHidden/>
              </w:rPr>
              <w:fldChar w:fldCharType="begin"/>
            </w:r>
            <w:r w:rsidR="0095175D">
              <w:rPr>
                <w:noProof/>
                <w:webHidden/>
              </w:rPr>
              <w:instrText xml:space="preserve"> PAGEREF _Toc49512244 \h </w:instrText>
            </w:r>
            <w:r w:rsidR="0095175D">
              <w:rPr>
                <w:noProof/>
                <w:webHidden/>
              </w:rPr>
            </w:r>
            <w:r w:rsidR="0095175D">
              <w:rPr>
                <w:noProof/>
                <w:webHidden/>
              </w:rPr>
              <w:fldChar w:fldCharType="separate"/>
            </w:r>
            <w:r w:rsidR="0095175D">
              <w:rPr>
                <w:noProof/>
                <w:webHidden/>
              </w:rPr>
              <w:t>19</w:t>
            </w:r>
            <w:r w:rsidR="0095175D">
              <w:rPr>
                <w:noProof/>
                <w:webHidden/>
              </w:rPr>
              <w:fldChar w:fldCharType="end"/>
            </w:r>
          </w:hyperlink>
        </w:p>
        <w:p w14:paraId="42548C3F" w14:textId="3A951446" w:rsidR="0095175D" w:rsidRDefault="009E2A78">
          <w:pPr>
            <w:pStyle w:val="TOC3"/>
            <w:tabs>
              <w:tab w:val="right" w:leader="dot" w:pos="9350"/>
            </w:tabs>
            <w:rPr>
              <w:noProof/>
              <w:sz w:val="24"/>
              <w:szCs w:val="24"/>
            </w:rPr>
          </w:pPr>
          <w:hyperlink w:anchor="_Toc49512245" w:history="1">
            <w:r w:rsidR="0095175D" w:rsidRPr="00E27301">
              <w:rPr>
                <w:rStyle w:val="Hyperlink"/>
                <w:noProof/>
              </w:rPr>
              <w:t>Example 3</w:t>
            </w:r>
            <w:r w:rsidR="0095175D">
              <w:rPr>
                <w:noProof/>
                <w:webHidden/>
              </w:rPr>
              <w:tab/>
            </w:r>
            <w:r w:rsidR="0095175D">
              <w:rPr>
                <w:noProof/>
                <w:webHidden/>
              </w:rPr>
              <w:fldChar w:fldCharType="begin"/>
            </w:r>
            <w:r w:rsidR="0095175D">
              <w:rPr>
                <w:noProof/>
                <w:webHidden/>
              </w:rPr>
              <w:instrText xml:space="preserve"> PAGEREF _Toc49512245 \h </w:instrText>
            </w:r>
            <w:r w:rsidR="0095175D">
              <w:rPr>
                <w:noProof/>
                <w:webHidden/>
              </w:rPr>
            </w:r>
            <w:r w:rsidR="0095175D">
              <w:rPr>
                <w:noProof/>
                <w:webHidden/>
              </w:rPr>
              <w:fldChar w:fldCharType="separate"/>
            </w:r>
            <w:r w:rsidR="0095175D">
              <w:rPr>
                <w:noProof/>
                <w:webHidden/>
              </w:rPr>
              <w:t>20</w:t>
            </w:r>
            <w:r w:rsidR="0095175D">
              <w:rPr>
                <w:noProof/>
                <w:webHidden/>
              </w:rPr>
              <w:fldChar w:fldCharType="end"/>
            </w:r>
          </w:hyperlink>
        </w:p>
        <w:p w14:paraId="40952261" w14:textId="218A4B6E" w:rsidR="0095175D" w:rsidRDefault="009E2A78">
          <w:pPr>
            <w:pStyle w:val="TOC3"/>
            <w:tabs>
              <w:tab w:val="right" w:leader="dot" w:pos="9350"/>
            </w:tabs>
            <w:rPr>
              <w:noProof/>
              <w:sz w:val="24"/>
              <w:szCs w:val="24"/>
            </w:rPr>
          </w:pPr>
          <w:hyperlink w:anchor="_Toc49512246" w:history="1">
            <w:r w:rsidR="0095175D" w:rsidRPr="00E27301">
              <w:rPr>
                <w:rStyle w:val="Hyperlink"/>
                <w:noProof/>
              </w:rPr>
              <w:t>Example 4</w:t>
            </w:r>
            <w:r w:rsidR="0095175D">
              <w:rPr>
                <w:noProof/>
                <w:webHidden/>
              </w:rPr>
              <w:tab/>
            </w:r>
            <w:r w:rsidR="0095175D">
              <w:rPr>
                <w:noProof/>
                <w:webHidden/>
              </w:rPr>
              <w:fldChar w:fldCharType="begin"/>
            </w:r>
            <w:r w:rsidR="0095175D">
              <w:rPr>
                <w:noProof/>
                <w:webHidden/>
              </w:rPr>
              <w:instrText xml:space="preserve"> PAGEREF _Toc49512246 \h </w:instrText>
            </w:r>
            <w:r w:rsidR="0095175D">
              <w:rPr>
                <w:noProof/>
                <w:webHidden/>
              </w:rPr>
            </w:r>
            <w:r w:rsidR="0095175D">
              <w:rPr>
                <w:noProof/>
                <w:webHidden/>
              </w:rPr>
              <w:fldChar w:fldCharType="separate"/>
            </w:r>
            <w:r w:rsidR="0095175D">
              <w:rPr>
                <w:noProof/>
                <w:webHidden/>
              </w:rPr>
              <w:t>21</w:t>
            </w:r>
            <w:r w:rsidR="0095175D">
              <w:rPr>
                <w:noProof/>
                <w:webHidden/>
              </w:rPr>
              <w:fldChar w:fldCharType="end"/>
            </w:r>
          </w:hyperlink>
        </w:p>
        <w:p w14:paraId="3454C6BE" w14:textId="221888E1" w:rsidR="0095175D" w:rsidRDefault="009E2A78">
          <w:pPr>
            <w:pStyle w:val="TOC1"/>
            <w:tabs>
              <w:tab w:val="right" w:leader="dot" w:pos="9350"/>
            </w:tabs>
            <w:rPr>
              <w:b w:val="0"/>
              <w:noProof/>
            </w:rPr>
          </w:pPr>
          <w:hyperlink w:anchor="_Toc49512247" w:history="1">
            <w:r w:rsidR="0095175D" w:rsidRPr="00E27301">
              <w:rPr>
                <w:rStyle w:val="Hyperlink"/>
                <w:noProof/>
              </w:rPr>
              <w:t>Polygons</w:t>
            </w:r>
            <w:r w:rsidR="0095175D">
              <w:rPr>
                <w:noProof/>
                <w:webHidden/>
              </w:rPr>
              <w:tab/>
            </w:r>
            <w:r w:rsidR="0095175D">
              <w:rPr>
                <w:noProof/>
                <w:webHidden/>
              </w:rPr>
              <w:fldChar w:fldCharType="begin"/>
            </w:r>
            <w:r w:rsidR="0095175D">
              <w:rPr>
                <w:noProof/>
                <w:webHidden/>
              </w:rPr>
              <w:instrText xml:space="preserve"> PAGEREF _Toc49512247 \h </w:instrText>
            </w:r>
            <w:r w:rsidR="0095175D">
              <w:rPr>
                <w:noProof/>
                <w:webHidden/>
              </w:rPr>
            </w:r>
            <w:r w:rsidR="0095175D">
              <w:rPr>
                <w:noProof/>
                <w:webHidden/>
              </w:rPr>
              <w:fldChar w:fldCharType="separate"/>
            </w:r>
            <w:r w:rsidR="0095175D">
              <w:rPr>
                <w:noProof/>
                <w:webHidden/>
              </w:rPr>
              <w:t>22</w:t>
            </w:r>
            <w:r w:rsidR="0095175D">
              <w:rPr>
                <w:noProof/>
                <w:webHidden/>
              </w:rPr>
              <w:fldChar w:fldCharType="end"/>
            </w:r>
          </w:hyperlink>
        </w:p>
        <w:p w14:paraId="33594941" w14:textId="5588B738" w:rsidR="0095175D" w:rsidRDefault="009E2A78">
          <w:pPr>
            <w:pStyle w:val="TOC1"/>
            <w:tabs>
              <w:tab w:val="right" w:leader="dot" w:pos="9350"/>
            </w:tabs>
            <w:rPr>
              <w:b w:val="0"/>
              <w:noProof/>
            </w:rPr>
          </w:pPr>
          <w:hyperlink w:anchor="_Toc49512248" w:history="1">
            <w:r w:rsidR="0095175D" w:rsidRPr="00E27301">
              <w:rPr>
                <w:rStyle w:val="Hyperlink"/>
                <w:noProof/>
              </w:rPr>
              <w:t>Great circles</w:t>
            </w:r>
            <w:r w:rsidR="0095175D">
              <w:rPr>
                <w:noProof/>
                <w:webHidden/>
              </w:rPr>
              <w:tab/>
            </w:r>
            <w:r w:rsidR="0095175D">
              <w:rPr>
                <w:noProof/>
                <w:webHidden/>
              </w:rPr>
              <w:fldChar w:fldCharType="begin"/>
            </w:r>
            <w:r w:rsidR="0095175D">
              <w:rPr>
                <w:noProof/>
                <w:webHidden/>
              </w:rPr>
              <w:instrText xml:space="preserve"> PAGEREF _Toc49512248 \h </w:instrText>
            </w:r>
            <w:r w:rsidR="0095175D">
              <w:rPr>
                <w:noProof/>
                <w:webHidden/>
              </w:rPr>
            </w:r>
            <w:r w:rsidR="0095175D">
              <w:rPr>
                <w:noProof/>
                <w:webHidden/>
              </w:rPr>
              <w:fldChar w:fldCharType="separate"/>
            </w:r>
            <w:r w:rsidR="0095175D">
              <w:rPr>
                <w:noProof/>
                <w:webHidden/>
              </w:rPr>
              <w:t>25</w:t>
            </w:r>
            <w:r w:rsidR="0095175D">
              <w:rPr>
                <w:noProof/>
                <w:webHidden/>
              </w:rPr>
              <w:fldChar w:fldCharType="end"/>
            </w:r>
          </w:hyperlink>
        </w:p>
        <w:p w14:paraId="035C217A" w14:textId="360B833D" w:rsidR="0095175D" w:rsidRDefault="009E2A78">
          <w:pPr>
            <w:pStyle w:val="TOC1"/>
            <w:tabs>
              <w:tab w:val="right" w:leader="dot" w:pos="9350"/>
            </w:tabs>
            <w:rPr>
              <w:b w:val="0"/>
              <w:noProof/>
            </w:rPr>
          </w:pPr>
          <w:hyperlink w:anchor="_Toc49512249" w:history="1">
            <w:r w:rsidR="0095175D" w:rsidRPr="00E27301">
              <w:rPr>
                <w:rStyle w:val="Hyperlink"/>
                <w:noProof/>
              </w:rPr>
              <w:t>Ellipsoids</w:t>
            </w:r>
            <w:r w:rsidR="0095175D">
              <w:rPr>
                <w:noProof/>
                <w:webHidden/>
              </w:rPr>
              <w:tab/>
            </w:r>
            <w:r w:rsidR="0095175D">
              <w:rPr>
                <w:noProof/>
                <w:webHidden/>
              </w:rPr>
              <w:fldChar w:fldCharType="begin"/>
            </w:r>
            <w:r w:rsidR="0095175D">
              <w:rPr>
                <w:noProof/>
                <w:webHidden/>
              </w:rPr>
              <w:instrText xml:space="preserve"> PAGEREF _Toc49512249 \h </w:instrText>
            </w:r>
            <w:r w:rsidR="0095175D">
              <w:rPr>
                <w:noProof/>
                <w:webHidden/>
              </w:rPr>
            </w:r>
            <w:r w:rsidR="0095175D">
              <w:rPr>
                <w:noProof/>
                <w:webHidden/>
              </w:rPr>
              <w:fldChar w:fldCharType="separate"/>
            </w:r>
            <w:r w:rsidR="0095175D">
              <w:rPr>
                <w:noProof/>
                <w:webHidden/>
              </w:rPr>
              <w:t>26</w:t>
            </w:r>
            <w:r w:rsidR="0095175D">
              <w:rPr>
                <w:noProof/>
                <w:webHidden/>
              </w:rPr>
              <w:fldChar w:fldCharType="end"/>
            </w:r>
          </w:hyperlink>
        </w:p>
        <w:p w14:paraId="007CF727" w14:textId="6DA32962" w:rsidR="0095175D" w:rsidRDefault="009E2A78">
          <w:pPr>
            <w:pStyle w:val="TOC1"/>
            <w:tabs>
              <w:tab w:val="right" w:leader="dot" w:pos="9350"/>
            </w:tabs>
            <w:rPr>
              <w:b w:val="0"/>
              <w:noProof/>
            </w:rPr>
          </w:pPr>
          <w:hyperlink w:anchor="_Toc49512250" w:history="1">
            <w:r w:rsidR="0095175D" w:rsidRPr="00E27301">
              <w:rPr>
                <w:rStyle w:val="Hyperlink"/>
                <w:noProof/>
              </w:rPr>
              <w:t>Manipulation of Geographic Locations on an Ellipsoidal Earth</w:t>
            </w:r>
            <w:r w:rsidR="0095175D">
              <w:rPr>
                <w:noProof/>
                <w:webHidden/>
              </w:rPr>
              <w:tab/>
            </w:r>
            <w:r w:rsidR="0095175D">
              <w:rPr>
                <w:noProof/>
                <w:webHidden/>
              </w:rPr>
              <w:fldChar w:fldCharType="begin"/>
            </w:r>
            <w:r w:rsidR="0095175D">
              <w:rPr>
                <w:noProof/>
                <w:webHidden/>
              </w:rPr>
              <w:instrText xml:space="preserve"> PAGEREF _Toc49512250 \h </w:instrText>
            </w:r>
            <w:r w:rsidR="0095175D">
              <w:rPr>
                <w:noProof/>
                <w:webHidden/>
              </w:rPr>
            </w:r>
            <w:r w:rsidR="0095175D">
              <w:rPr>
                <w:noProof/>
                <w:webHidden/>
              </w:rPr>
              <w:fldChar w:fldCharType="separate"/>
            </w:r>
            <w:r w:rsidR="0095175D">
              <w:rPr>
                <w:noProof/>
                <w:webHidden/>
              </w:rPr>
              <w:t>27</w:t>
            </w:r>
            <w:r w:rsidR="0095175D">
              <w:rPr>
                <w:noProof/>
                <w:webHidden/>
              </w:rPr>
              <w:fldChar w:fldCharType="end"/>
            </w:r>
          </w:hyperlink>
        </w:p>
        <w:p w14:paraId="55223EA0" w14:textId="16158E58" w:rsidR="0095175D" w:rsidRDefault="009E2A78">
          <w:pPr>
            <w:pStyle w:val="TOC2"/>
            <w:tabs>
              <w:tab w:val="right" w:leader="dot" w:pos="9350"/>
            </w:tabs>
            <w:rPr>
              <w:b w:val="0"/>
              <w:noProof/>
              <w:sz w:val="24"/>
              <w:szCs w:val="24"/>
            </w:rPr>
          </w:pPr>
          <w:hyperlink w:anchor="_Toc49512251" w:history="1">
            <w:r w:rsidR="0095175D" w:rsidRPr="00E27301">
              <w:rPr>
                <w:rStyle w:val="Hyperlink"/>
                <w:noProof/>
              </w:rPr>
              <w:t>Distance between two points</w:t>
            </w:r>
            <w:r w:rsidR="0095175D">
              <w:rPr>
                <w:noProof/>
                <w:webHidden/>
              </w:rPr>
              <w:tab/>
            </w:r>
            <w:r w:rsidR="0095175D">
              <w:rPr>
                <w:noProof/>
                <w:webHidden/>
              </w:rPr>
              <w:fldChar w:fldCharType="begin"/>
            </w:r>
            <w:r w:rsidR="0095175D">
              <w:rPr>
                <w:noProof/>
                <w:webHidden/>
              </w:rPr>
              <w:instrText xml:space="preserve"> PAGEREF _Toc49512251 \h </w:instrText>
            </w:r>
            <w:r w:rsidR="0095175D">
              <w:rPr>
                <w:noProof/>
                <w:webHidden/>
              </w:rPr>
            </w:r>
            <w:r w:rsidR="0095175D">
              <w:rPr>
                <w:noProof/>
                <w:webHidden/>
              </w:rPr>
              <w:fldChar w:fldCharType="separate"/>
            </w:r>
            <w:r w:rsidR="0095175D">
              <w:rPr>
                <w:noProof/>
                <w:webHidden/>
              </w:rPr>
              <w:t>30</w:t>
            </w:r>
            <w:r w:rsidR="0095175D">
              <w:rPr>
                <w:noProof/>
                <w:webHidden/>
              </w:rPr>
              <w:fldChar w:fldCharType="end"/>
            </w:r>
          </w:hyperlink>
        </w:p>
        <w:p w14:paraId="1DC96774" w14:textId="0C61ED98" w:rsidR="0095175D" w:rsidRDefault="009E2A78">
          <w:pPr>
            <w:pStyle w:val="TOC2"/>
            <w:tabs>
              <w:tab w:val="right" w:leader="dot" w:pos="9350"/>
            </w:tabs>
            <w:rPr>
              <w:b w:val="0"/>
              <w:noProof/>
              <w:sz w:val="24"/>
              <w:szCs w:val="24"/>
            </w:rPr>
          </w:pPr>
          <w:hyperlink w:anchor="_Toc49512252" w:history="1">
            <w:r w:rsidR="0095175D" w:rsidRPr="00E27301">
              <w:rPr>
                <w:rStyle w:val="Hyperlink"/>
                <w:noProof/>
              </w:rPr>
              <w:t>Azimuth from one point to another</w:t>
            </w:r>
            <w:r w:rsidR="0095175D">
              <w:rPr>
                <w:noProof/>
                <w:webHidden/>
              </w:rPr>
              <w:tab/>
            </w:r>
            <w:r w:rsidR="0095175D">
              <w:rPr>
                <w:noProof/>
                <w:webHidden/>
              </w:rPr>
              <w:fldChar w:fldCharType="begin"/>
            </w:r>
            <w:r w:rsidR="0095175D">
              <w:rPr>
                <w:noProof/>
                <w:webHidden/>
              </w:rPr>
              <w:instrText xml:space="preserve"> PAGEREF _Toc49512252 \h </w:instrText>
            </w:r>
            <w:r w:rsidR="0095175D">
              <w:rPr>
                <w:noProof/>
                <w:webHidden/>
              </w:rPr>
            </w:r>
            <w:r w:rsidR="0095175D">
              <w:rPr>
                <w:noProof/>
                <w:webHidden/>
              </w:rPr>
              <w:fldChar w:fldCharType="separate"/>
            </w:r>
            <w:r w:rsidR="0095175D">
              <w:rPr>
                <w:noProof/>
                <w:webHidden/>
              </w:rPr>
              <w:t>31</w:t>
            </w:r>
            <w:r w:rsidR="0095175D">
              <w:rPr>
                <w:noProof/>
                <w:webHidden/>
              </w:rPr>
              <w:fldChar w:fldCharType="end"/>
            </w:r>
          </w:hyperlink>
        </w:p>
        <w:p w14:paraId="52929E96" w14:textId="067F57A7" w:rsidR="0095175D" w:rsidRDefault="009E2A78">
          <w:pPr>
            <w:pStyle w:val="TOC2"/>
            <w:tabs>
              <w:tab w:val="right" w:leader="dot" w:pos="9350"/>
            </w:tabs>
            <w:rPr>
              <w:b w:val="0"/>
              <w:noProof/>
              <w:sz w:val="24"/>
              <w:szCs w:val="24"/>
            </w:rPr>
          </w:pPr>
          <w:hyperlink w:anchor="_Toc49512253" w:history="1">
            <w:r w:rsidR="0095175D" w:rsidRPr="00E27301">
              <w:rPr>
                <w:rStyle w:val="Hyperlink"/>
                <w:noProof/>
              </w:rPr>
              <w:t>Points on a great circle</w:t>
            </w:r>
            <w:r w:rsidR="0095175D">
              <w:rPr>
                <w:noProof/>
                <w:webHidden/>
              </w:rPr>
              <w:tab/>
            </w:r>
            <w:r w:rsidR="0095175D">
              <w:rPr>
                <w:noProof/>
                <w:webHidden/>
              </w:rPr>
              <w:fldChar w:fldCharType="begin"/>
            </w:r>
            <w:r w:rsidR="0095175D">
              <w:rPr>
                <w:noProof/>
                <w:webHidden/>
              </w:rPr>
              <w:instrText xml:space="preserve"> PAGEREF _Toc49512253 \h </w:instrText>
            </w:r>
            <w:r w:rsidR="0095175D">
              <w:rPr>
                <w:noProof/>
                <w:webHidden/>
              </w:rPr>
            </w:r>
            <w:r w:rsidR="0095175D">
              <w:rPr>
                <w:noProof/>
                <w:webHidden/>
              </w:rPr>
              <w:fldChar w:fldCharType="separate"/>
            </w:r>
            <w:r w:rsidR="0095175D">
              <w:rPr>
                <w:noProof/>
                <w:webHidden/>
              </w:rPr>
              <w:t>31</w:t>
            </w:r>
            <w:r w:rsidR="0095175D">
              <w:rPr>
                <w:noProof/>
                <w:webHidden/>
              </w:rPr>
              <w:fldChar w:fldCharType="end"/>
            </w:r>
          </w:hyperlink>
        </w:p>
        <w:p w14:paraId="5DDACB57" w14:textId="5727F936" w:rsidR="0095175D" w:rsidRDefault="009E2A78">
          <w:pPr>
            <w:pStyle w:val="TOC2"/>
            <w:tabs>
              <w:tab w:val="right" w:leader="dot" w:pos="9350"/>
            </w:tabs>
            <w:rPr>
              <w:b w:val="0"/>
              <w:noProof/>
              <w:sz w:val="24"/>
              <w:szCs w:val="24"/>
            </w:rPr>
          </w:pPr>
          <w:hyperlink w:anchor="_Toc49512254" w:history="1">
            <w:r w:rsidR="0095175D" w:rsidRPr="00E27301">
              <w:rPr>
                <w:rStyle w:val="Hyperlink"/>
                <w:noProof/>
              </w:rPr>
              <w:t>Finding a new point some distance and azimuth from another point</w:t>
            </w:r>
            <w:r w:rsidR="0095175D">
              <w:rPr>
                <w:noProof/>
                <w:webHidden/>
              </w:rPr>
              <w:tab/>
            </w:r>
            <w:r w:rsidR="0095175D">
              <w:rPr>
                <w:noProof/>
                <w:webHidden/>
              </w:rPr>
              <w:fldChar w:fldCharType="begin"/>
            </w:r>
            <w:r w:rsidR="0095175D">
              <w:rPr>
                <w:noProof/>
                <w:webHidden/>
              </w:rPr>
              <w:instrText xml:space="preserve"> PAGEREF _Toc49512254 \h </w:instrText>
            </w:r>
            <w:r w:rsidR="0095175D">
              <w:rPr>
                <w:noProof/>
                <w:webHidden/>
              </w:rPr>
            </w:r>
            <w:r w:rsidR="0095175D">
              <w:rPr>
                <w:noProof/>
                <w:webHidden/>
              </w:rPr>
              <w:fldChar w:fldCharType="separate"/>
            </w:r>
            <w:r w:rsidR="0095175D">
              <w:rPr>
                <w:noProof/>
                <w:webHidden/>
              </w:rPr>
              <w:t>32</w:t>
            </w:r>
            <w:r w:rsidR="0095175D">
              <w:rPr>
                <w:noProof/>
                <w:webHidden/>
              </w:rPr>
              <w:fldChar w:fldCharType="end"/>
            </w:r>
          </w:hyperlink>
        </w:p>
        <w:p w14:paraId="2DB7A332" w14:textId="48128616" w:rsidR="0095175D" w:rsidRDefault="009E2A78">
          <w:pPr>
            <w:pStyle w:val="TOC2"/>
            <w:tabs>
              <w:tab w:val="right" w:leader="dot" w:pos="9350"/>
            </w:tabs>
            <w:rPr>
              <w:b w:val="0"/>
              <w:noProof/>
              <w:sz w:val="24"/>
              <w:szCs w:val="24"/>
            </w:rPr>
          </w:pPr>
          <w:hyperlink w:anchor="_Toc49512255" w:history="1">
            <w:r w:rsidR="0095175D" w:rsidRPr="00E27301">
              <w:rPr>
                <w:rStyle w:val="Hyperlink"/>
                <w:noProof/>
              </w:rPr>
              <w:t>References</w:t>
            </w:r>
            <w:r w:rsidR="0095175D">
              <w:rPr>
                <w:noProof/>
                <w:webHidden/>
              </w:rPr>
              <w:tab/>
            </w:r>
            <w:r w:rsidR="0095175D">
              <w:rPr>
                <w:noProof/>
                <w:webHidden/>
              </w:rPr>
              <w:fldChar w:fldCharType="begin"/>
            </w:r>
            <w:r w:rsidR="0095175D">
              <w:rPr>
                <w:noProof/>
                <w:webHidden/>
              </w:rPr>
              <w:instrText xml:space="preserve"> PAGEREF _Toc49512255 \h </w:instrText>
            </w:r>
            <w:r w:rsidR="0095175D">
              <w:rPr>
                <w:noProof/>
                <w:webHidden/>
              </w:rPr>
            </w:r>
            <w:r w:rsidR="0095175D">
              <w:rPr>
                <w:noProof/>
                <w:webHidden/>
              </w:rPr>
              <w:fldChar w:fldCharType="separate"/>
            </w:r>
            <w:r w:rsidR="0095175D">
              <w:rPr>
                <w:noProof/>
                <w:webHidden/>
              </w:rPr>
              <w:t>32</w:t>
            </w:r>
            <w:r w:rsidR="0095175D">
              <w:rPr>
                <w:noProof/>
                <w:webHidden/>
              </w:rPr>
              <w:fldChar w:fldCharType="end"/>
            </w:r>
          </w:hyperlink>
        </w:p>
        <w:p w14:paraId="78FC7FCA" w14:textId="1BB68927" w:rsidR="0095175D" w:rsidRDefault="009E2A78">
          <w:pPr>
            <w:pStyle w:val="TOC1"/>
            <w:tabs>
              <w:tab w:val="right" w:leader="dot" w:pos="9350"/>
            </w:tabs>
            <w:rPr>
              <w:b w:val="0"/>
              <w:noProof/>
            </w:rPr>
          </w:pPr>
          <w:hyperlink w:anchor="_Toc49512256" w:history="1">
            <w:r w:rsidR="0095175D" w:rsidRPr="00E27301">
              <w:rPr>
                <w:rStyle w:val="Hyperlink"/>
                <w:noProof/>
              </w:rPr>
              <w:t>GeoTessExplorer</w:t>
            </w:r>
            <w:r w:rsidR="0095175D">
              <w:rPr>
                <w:noProof/>
                <w:webHidden/>
              </w:rPr>
              <w:tab/>
            </w:r>
            <w:r w:rsidR="0095175D">
              <w:rPr>
                <w:noProof/>
                <w:webHidden/>
              </w:rPr>
              <w:fldChar w:fldCharType="begin"/>
            </w:r>
            <w:r w:rsidR="0095175D">
              <w:rPr>
                <w:noProof/>
                <w:webHidden/>
              </w:rPr>
              <w:instrText xml:space="preserve"> PAGEREF _Toc49512256 \h </w:instrText>
            </w:r>
            <w:r w:rsidR="0095175D">
              <w:rPr>
                <w:noProof/>
                <w:webHidden/>
              </w:rPr>
            </w:r>
            <w:r w:rsidR="0095175D">
              <w:rPr>
                <w:noProof/>
                <w:webHidden/>
              </w:rPr>
              <w:fldChar w:fldCharType="separate"/>
            </w:r>
            <w:r w:rsidR="0095175D">
              <w:rPr>
                <w:noProof/>
                <w:webHidden/>
              </w:rPr>
              <w:t>32</w:t>
            </w:r>
            <w:r w:rsidR="0095175D">
              <w:rPr>
                <w:noProof/>
                <w:webHidden/>
              </w:rPr>
              <w:fldChar w:fldCharType="end"/>
            </w:r>
          </w:hyperlink>
        </w:p>
        <w:p w14:paraId="09BF654B" w14:textId="09AD70C0" w:rsidR="0095175D" w:rsidRDefault="009E2A78">
          <w:pPr>
            <w:pStyle w:val="TOC1"/>
            <w:tabs>
              <w:tab w:val="right" w:leader="dot" w:pos="9350"/>
            </w:tabs>
            <w:rPr>
              <w:b w:val="0"/>
              <w:noProof/>
            </w:rPr>
          </w:pPr>
          <w:hyperlink w:anchor="_Toc49512257" w:history="1">
            <w:r w:rsidR="0095175D" w:rsidRPr="00E27301">
              <w:rPr>
                <w:rStyle w:val="Hyperlink"/>
                <w:noProof/>
              </w:rPr>
              <w:t>Installation Instructions</w:t>
            </w:r>
            <w:r w:rsidR="0095175D">
              <w:rPr>
                <w:noProof/>
                <w:webHidden/>
              </w:rPr>
              <w:tab/>
            </w:r>
            <w:r w:rsidR="0095175D">
              <w:rPr>
                <w:noProof/>
                <w:webHidden/>
              </w:rPr>
              <w:fldChar w:fldCharType="begin"/>
            </w:r>
            <w:r w:rsidR="0095175D">
              <w:rPr>
                <w:noProof/>
                <w:webHidden/>
              </w:rPr>
              <w:instrText xml:space="preserve"> PAGEREF _Toc49512257 \h </w:instrText>
            </w:r>
            <w:r w:rsidR="0095175D">
              <w:rPr>
                <w:noProof/>
                <w:webHidden/>
              </w:rPr>
            </w:r>
            <w:r w:rsidR="0095175D">
              <w:rPr>
                <w:noProof/>
                <w:webHidden/>
              </w:rPr>
              <w:fldChar w:fldCharType="separate"/>
            </w:r>
            <w:r w:rsidR="0095175D">
              <w:rPr>
                <w:noProof/>
                <w:webHidden/>
              </w:rPr>
              <w:t>35</w:t>
            </w:r>
            <w:r w:rsidR="0095175D">
              <w:rPr>
                <w:noProof/>
                <w:webHidden/>
              </w:rPr>
              <w:fldChar w:fldCharType="end"/>
            </w:r>
          </w:hyperlink>
        </w:p>
        <w:p w14:paraId="0E9D99EF" w14:textId="2539F3D3" w:rsidR="0095175D" w:rsidRDefault="009E2A78">
          <w:pPr>
            <w:pStyle w:val="TOC2"/>
            <w:tabs>
              <w:tab w:val="right" w:leader="dot" w:pos="9350"/>
            </w:tabs>
            <w:rPr>
              <w:b w:val="0"/>
              <w:noProof/>
              <w:sz w:val="24"/>
              <w:szCs w:val="24"/>
            </w:rPr>
          </w:pPr>
          <w:hyperlink w:anchor="_Toc49512258" w:history="1">
            <w:r w:rsidR="0095175D" w:rsidRPr="00E27301">
              <w:rPr>
                <w:rStyle w:val="Hyperlink"/>
                <w:noProof/>
              </w:rPr>
              <w:t>Setup</w:t>
            </w:r>
            <w:r w:rsidR="0095175D">
              <w:rPr>
                <w:noProof/>
                <w:webHidden/>
              </w:rPr>
              <w:tab/>
            </w:r>
            <w:r w:rsidR="0095175D">
              <w:rPr>
                <w:noProof/>
                <w:webHidden/>
              </w:rPr>
              <w:fldChar w:fldCharType="begin"/>
            </w:r>
            <w:r w:rsidR="0095175D">
              <w:rPr>
                <w:noProof/>
                <w:webHidden/>
              </w:rPr>
              <w:instrText xml:space="preserve"> PAGEREF _Toc49512258 \h </w:instrText>
            </w:r>
            <w:r w:rsidR="0095175D">
              <w:rPr>
                <w:noProof/>
                <w:webHidden/>
              </w:rPr>
            </w:r>
            <w:r w:rsidR="0095175D">
              <w:rPr>
                <w:noProof/>
                <w:webHidden/>
              </w:rPr>
              <w:fldChar w:fldCharType="separate"/>
            </w:r>
            <w:r w:rsidR="0095175D">
              <w:rPr>
                <w:noProof/>
                <w:webHidden/>
              </w:rPr>
              <w:t>35</w:t>
            </w:r>
            <w:r w:rsidR="0095175D">
              <w:rPr>
                <w:noProof/>
                <w:webHidden/>
              </w:rPr>
              <w:fldChar w:fldCharType="end"/>
            </w:r>
          </w:hyperlink>
        </w:p>
        <w:p w14:paraId="4F271554" w14:textId="332ADFEC" w:rsidR="0095175D" w:rsidRDefault="009E2A78">
          <w:pPr>
            <w:pStyle w:val="TOC2"/>
            <w:tabs>
              <w:tab w:val="right" w:leader="dot" w:pos="9350"/>
            </w:tabs>
            <w:rPr>
              <w:b w:val="0"/>
              <w:noProof/>
              <w:sz w:val="24"/>
              <w:szCs w:val="24"/>
            </w:rPr>
          </w:pPr>
          <w:hyperlink w:anchor="_Toc49512259" w:history="1">
            <w:r w:rsidR="0095175D" w:rsidRPr="00E27301">
              <w:rPr>
                <w:rStyle w:val="Hyperlink"/>
                <w:noProof/>
              </w:rPr>
              <w:t>Build Environments</w:t>
            </w:r>
            <w:r w:rsidR="0095175D">
              <w:rPr>
                <w:noProof/>
                <w:webHidden/>
              </w:rPr>
              <w:tab/>
            </w:r>
            <w:r w:rsidR="0095175D">
              <w:rPr>
                <w:noProof/>
                <w:webHidden/>
              </w:rPr>
              <w:fldChar w:fldCharType="begin"/>
            </w:r>
            <w:r w:rsidR="0095175D">
              <w:rPr>
                <w:noProof/>
                <w:webHidden/>
              </w:rPr>
              <w:instrText xml:space="preserve"> PAGEREF _Toc49512259 \h </w:instrText>
            </w:r>
            <w:r w:rsidR="0095175D">
              <w:rPr>
                <w:noProof/>
                <w:webHidden/>
              </w:rPr>
            </w:r>
            <w:r w:rsidR="0095175D">
              <w:rPr>
                <w:noProof/>
                <w:webHidden/>
              </w:rPr>
              <w:fldChar w:fldCharType="separate"/>
            </w:r>
            <w:r w:rsidR="0095175D">
              <w:rPr>
                <w:noProof/>
                <w:webHidden/>
              </w:rPr>
              <w:t>35</w:t>
            </w:r>
            <w:r w:rsidR="0095175D">
              <w:rPr>
                <w:noProof/>
                <w:webHidden/>
              </w:rPr>
              <w:fldChar w:fldCharType="end"/>
            </w:r>
          </w:hyperlink>
        </w:p>
        <w:p w14:paraId="296A1780" w14:textId="4BB4E7BD" w:rsidR="0095175D" w:rsidRDefault="009E2A78">
          <w:pPr>
            <w:pStyle w:val="TOC2"/>
            <w:tabs>
              <w:tab w:val="right" w:leader="dot" w:pos="9350"/>
            </w:tabs>
            <w:rPr>
              <w:b w:val="0"/>
              <w:noProof/>
              <w:sz w:val="24"/>
              <w:szCs w:val="24"/>
            </w:rPr>
          </w:pPr>
          <w:hyperlink w:anchor="_Toc49512260" w:history="1">
            <w:r w:rsidR="0095175D" w:rsidRPr="00E27301">
              <w:rPr>
                <w:rStyle w:val="Hyperlink"/>
                <w:noProof/>
              </w:rPr>
              <w:t>Makefile Usage</w:t>
            </w:r>
            <w:r w:rsidR="0095175D">
              <w:rPr>
                <w:noProof/>
                <w:webHidden/>
              </w:rPr>
              <w:tab/>
            </w:r>
            <w:r w:rsidR="0095175D">
              <w:rPr>
                <w:noProof/>
                <w:webHidden/>
              </w:rPr>
              <w:fldChar w:fldCharType="begin"/>
            </w:r>
            <w:r w:rsidR="0095175D">
              <w:rPr>
                <w:noProof/>
                <w:webHidden/>
              </w:rPr>
              <w:instrText xml:space="preserve"> PAGEREF _Toc49512260 \h </w:instrText>
            </w:r>
            <w:r w:rsidR="0095175D">
              <w:rPr>
                <w:noProof/>
                <w:webHidden/>
              </w:rPr>
            </w:r>
            <w:r w:rsidR="0095175D">
              <w:rPr>
                <w:noProof/>
                <w:webHidden/>
              </w:rPr>
              <w:fldChar w:fldCharType="separate"/>
            </w:r>
            <w:r w:rsidR="0095175D">
              <w:rPr>
                <w:noProof/>
                <w:webHidden/>
              </w:rPr>
              <w:t>36</w:t>
            </w:r>
            <w:r w:rsidR="0095175D">
              <w:rPr>
                <w:noProof/>
                <w:webHidden/>
              </w:rPr>
              <w:fldChar w:fldCharType="end"/>
            </w:r>
          </w:hyperlink>
        </w:p>
        <w:p w14:paraId="66145720" w14:textId="498217F7" w:rsidR="0095175D" w:rsidRDefault="009E2A78">
          <w:pPr>
            <w:pStyle w:val="TOC2"/>
            <w:tabs>
              <w:tab w:val="right" w:leader="dot" w:pos="9350"/>
            </w:tabs>
            <w:rPr>
              <w:b w:val="0"/>
              <w:noProof/>
              <w:sz w:val="24"/>
              <w:szCs w:val="24"/>
            </w:rPr>
          </w:pPr>
          <w:hyperlink w:anchor="_Toc49512261" w:history="1">
            <w:r w:rsidR="0095175D" w:rsidRPr="00E27301">
              <w:rPr>
                <w:rStyle w:val="Hyperlink"/>
                <w:noProof/>
              </w:rPr>
              <w:t>Makefile Results</w:t>
            </w:r>
            <w:r w:rsidR="0095175D">
              <w:rPr>
                <w:noProof/>
                <w:webHidden/>
              </w:rPr>
              <w:tab/>
            </w:r>
            <w:r w:rsidR="0095175D">
              <w:rPr>
                <w:noProof/>
                <w:webHidden/>
              </w:rPr>
              <w:fldChar w:fldCharType="begin"/>
            </w:r>
            <w:r w:rsidR="0095175D">
              <w:rPr>
                <w:noProof/>
                <w:webHidden/>
              </w:rPr>
              <w:instrText xml:space="preserve"> PAGEREF _Toc49512261 \h </w:instrText>
            </w:r>
            <w:r w:rsidR="0095175D">
              <w:rPr>
                <w:noProof/>
                <w:webHidden/>
              </w:rPr>
            </w:r>
            <w:r w:rsidR="0095175D">
              <w:rPr>
                <w:noProof/>
                <w:webHidden/>
              </w:rPr>
              <w:fldChar w:fldCharType="separate"/>
            </w:r>
            <w:r w:rsidR="0095175D">
              <w:rPr>
                <w:noProof/>
                <w:webHidden/>
              </w:rPr>
              <w:t>37</w:t>
            </w:r>
            <w:r w:rsidR="0095175D">
              <w:rPr>
                <w:noProof/>
                <w:webHidden/>
              </w:rPr>
              <w:fldChar w:fldCharType="end"/>
            </w:r>
          </w:hyperlink>
        </w:p>
        <w:p w14:paraId="355F475C" w14:textId="336FEA63" w:rsidR="0095175D" w:rsidRDefault="009E2A78">
          <w:pPr>
            <w:pStyle w:val="TOC2"/>
            <w:tabs>
              <w:tab w:val="right" w:leader="dot" w:pos="9350"/>
            </w:tabs>
            <w:rPr>
              <w:b w:val="0"/>
              <w:noProof/>
              <w:sz w:val="24"/>
              <w:szCs w:val="24"/>
            </w:rPr>
          </w:pPr>
          <w:hyperlink w:anchor="_Toc49512262" w:history="1">
            <w:r w:rsidR="0095175D" w:rsidRPr="00E27301">
              <w:rPr>
                <w:rStyle w:val="Hyperlink"/>
                <w:noProof/>
              </w:rPr>
              <w:t>Makefile Production</w:t>
            </w:r>
            <w:r w:rsidR="0095175D">
              <w:rPr>
                <w:noProof/>
                <w:webHidden/>
              </w:rPr>
              <w:tab/>
            </w:r>
            <w:r w:rsidR="0095175D">
              <w:rPr>
                <w:noProof/>
                <w:webHidden/>
              </w:rPr>
              <w:fldChar w:fldCharType="begin"/>
            </w:r>
            <w:r w:rsidR="0095175D">
              <w:rPr>
                <w:noProof/>
                <w:webHidden/>
              </w:rPr>
              <w:instrText xml:space="preserve"> PAGEREF _Toc49512262 \h </w:instrText>
            </w:r>
            <w:r w:rsidR="0095175D">
              <w:rPr>
                <w:noProof/>
                <w:webHidden/>
              </w:rPr>
            </w:r>
            <w:r w:rsidR="0095175D">
              <w:rPr>
                <w:noProof/>
                <w:webHidden/>
              </w:rPr>
              <w:fldChar w:fldCharType="separate"/>
            </w:r>
            <w:r w:rsidR="0095175D">
              <w:rPr>
                <w:noProof/>
                <w:webHidden/>
              </w:rPr>
              <w:t>37</w:t>
            </w:r>
            <w:r w:rsidR="0095175D">
              <w:rPr>
                <w:noProof/>
                <w:webHidden/>
              </w:rPr>
              <w:fldChar w:fldCharType="end"/>
            </w:r>
          </w:hyperlink>
        </w:p>
        <w:p w14:paraId="23415B02" w14:textId="049CEAF8" w:rsidR="0095175D" w:rsidRDefault="009E2A78">
          <w:pPr>
            <w:pStyle w:val="TOC2"/>
            <w:tabs>
              <w:tab w:val="right" w:leader="dot" w:pos="9350"/>
            </w:tabs>
            <w:rPr>
              <w:b w:val="0"/>
              <w:noProof/>
              <w:sz w:val="24"/>
              <w:szCs w:val="24"/>
            </w:rPr>
          </w:pPr>
          <w:hyperlink w:anchor="_Toc49512263" w:history="1">
            <w:r w:rsidR="0095175D" w:rsidRPr="00E27301">
              <w:rPr>
                <w:rStyle w:val="Hyperlink"/>
                <w:noProof/>
              </w:rPr>
              <w:t>Changing between 32 and 64 bit modes</w:t>
            </w:r>
            <w:r w:rsidR="0095175D">
              <w:rPr>
                <w:noProof/>
                <w:webHidden/>
              </w:rPr>
              <w:tab/>
            </w:r>
            <w:r w:rsidR="0095175D">
              <w:rPr>
                <w:noProof/>
                <w:webHidden/>
              </w:rPr>
              <w:fldChar w:fldCharType="begin"/>
            </w:r>
            <w:r w:rsidR="0095175D">
              <w:rPr>
                <w:noProof/>
                <w:webHidden/>
              </w:rPr>
              <w:instrText xml:space="preserve"> PAGEREF _Toc49512263 \h </w:instrText>
            </w:r>
            <w:r w:rsidR="0095175D">
              <w:rPr>
                <w:noProof/>
                <w:webHidden/>
              </w:rPr>
            </w:r>
            <w:r w:rsidR="0095175D">
              <w:rPr>
                <w:noProof/>
                <w:webHidden/>
              </w:rPr>
              <w:fldChar w:fldCharType="separate"/>
            </w:r>
            <w:r w:rsidR="0095175D">
              <w:rPr>
                <w:noProof/>
                <w:webHidden/>
              </w:rPr>
              <w:t>37</w:t>
            </w:r>
            <w:r w:rsidR="0095175D">
              <w:rPr>
                <w:noProof/>
                <w:webHidden/>
              </w:rPr>
              <w:fldChar w:fldCharType="end"/>
            </w:r>
          </w:hyperlink>
        </w:p>
        <w:p w14:paraId="1D4D1340" w14:textId="08AFCC9B" w:rsidR="0095175D" w:rsidRDefault="009E2A78">
          <w:pPr>
            <w:pStyle w:val="TOC1"/>
            <w:tabs>
              <w:tab w:val="right" w:leader="dot" w:pos="9350"/>
            </w:tabs>
            <w:rPr>
              <w:b w:val="0"/>
              <w:noProof/>
            </w:rPr>
          </w:pPr>
          <w:hyperlink w:anchor="_Toc49512264" w:history="1">
            <w:r w:rsidR="0095175D" w:rsidRPr="00E27301">
              <w:rPr>
                <w:rStyle w:val="Hyperlink"/>
                <w:noProof/>
              </w:rPr>
              <w:t>C Shell</w:t>
            </w:r>
            <w:r w:rsidR="0095175D">
              <w:rPr>
                <w:noProof/>
                <w:webHidden/>
              </w:rPr>
              <w:tab/>
            </w:r>
            <w:r w:rsidR="0095175D">
              <w:rPr>
                <w:noProof/>
                <w:webHidden/>
              </w:rPr>
              <w:fldChar w:fldCharType="begin"/>
            </w:r>
            <w:r w:rsidR="0095175D">
              <w:rPr>
                <w:noProof/>
                <w:webHidden/>
              </w:rPr>
              <w:instrText xml:space="preserve"> PAGEREF _Toc49512264 \h </w:instrText>
            </w:r>
            <w:r w:rsidR="0095175D">
              <w:rPr>
                <w:noProof/>
                <w:webHidden/>
              </w:rPr>
            </w:r>
            <w:r w:rsidR="0095175D">
              <w:rPr>
                <w:noProof/>
                <w:webHidden/>
              </w:rPr>
              <w:fldChar w:fldCharType="separate"/>
            </w:r>
            <w:r w:rsidR="0095175D">
              <w:rPr>
                <w:noProof/>
                <w:webHidden/>
              </w:rPr>
              <w:t>39</w:t>
            </w:r>
            <w:r w:rsidR="0095175D">
              <w:rPr>
                <w:noProof/>
                <w:webHidden/>
              </w:rPr>
              <w:fldChar w:fldCharType="end"/>
            </w:r>
          </w:hyperlink>
        </w:p>
        <w:p w14:paraId="30E84895" w14:textId="5F428CD4" w:rsidR="0095175D" w:rsidRDefault="009E2A78">
          <w:pPr>
            <w:pStyle w:val="TOC3"/>
            <w:tabs>
              <w:tab w:val="right" w:leader="dot" w:pos="9350"/>
            </w:tabs>
            <w:rPr>
              <w:noProof/>
              <w:sz w:val="24"/>
              <w:szCs w:val="24"/>
            </w:rPr>
          </w:pPr>
          <w:hyperlink w:anchor="_Toc49512265" w:history="1">
            <w:r w:rsidR="0095175D" w:rsidRPr="00E27301">
              <w:rPr>
                <w:rStyle w:val="Hyperlink"/>
                <w:noProof/>
              </w:rPr>
              <w:t>Headers</w:t>
            </w:r>
            <w:r w:rsidR="0095175D">
              <w:rPr>
                <w:noProof/>
                <w:webHidden/>
              </w:rPr>
              <w:tab/>
            </w:r>
            <w:r w:rsidR="0095175D">
              <w:rPr>
                <w:noProof/>
                <w:webHidden/>
              </w:rPr>
              <w:fldChar w:fldCharType="begin"/>
            </w:r>
            <w:r w:rsidR="0095175D">
              <w:rPr>
                <w:noProof/>
                <w:webHidden/>
              </w:rPr>
              <w:instrText xml:space="preserve"> PAGEREF _Toc49512265 \h </w:instrText>
            </w:r>
            <w:r w:rsidR="0095175D">
              <w:rPr>
                <w:noProof/>
                <w:webHidden/>
              </w:rPr>
            </w:r>
            <w:r w:rsidR="0095175D">
              <w:rPr>
                <w:noProof/>
                <w:webHidden/>
              </w:rPr>
              <w:fldChar w:fldCharType="separate"/>
            </w:r>
            <w:r w:rsidR="0095175D">
              <w:rPr>
                <w:noProof/>
                <w:webHidden/>
              </w:rPr>
              <w:t>39</w:t>
            </w:r>
            <w:r w:rsidR="0095175D">
              <w:rPr>
                <w:noProof/>
                <w:webHidden/>
              </w:rPr>
              <w:fldChar w:fldCharType="end"/>
            </w:r>
          </w:hyperlink>
        </w:p>
        <w:p w14:paraId="5A3536CC" w14:textId="76AE5F7F" w:rsidR="0095175D" w:rsidRDefault="009E2A78">
          <w:pPr>
            <w:pStyle w:val="TOC3"/>
            <w:tabs>
              <w:tab w:val="right" w:leader="dot" w:pos="9350"/>
            </w:tabs>
            <w:rPr>
              <w:noProof/>
              <w:sz w:val="24"/>
              <w:szCs w:val="24"/>
            </w:rPr>
          </w:pPr>
          <w:hyperlink w:anchor="_Toc49512266" w:history="1">
            <w:r w:rsidR="0095175D" w:rsidRPr="00E27301">
              <w:rPr>
                <w:rStyle w:val="Hyperlink"/>
                <w:noProof/>
              </w:rPr>
              <w:t>Naming Conventions</w:t>
            </w:r>
            <w:r w:rsidR="0095175D">
              <w:rPr>
                <w:noProof/>
                <w:webHidden/>
              </w:rPr>
              <w:tab/>
            </w:r>
            <w:r w:rsidR="0095175D">
              <w:rPr>
                <w:noProof/>
                <w:webHidden/>
              </w:rPr>
              <w:fldChar w:fldCharType="begin"/>
            </w:r>
            <w:r w:rsidR="0095175D">
              <w:rPr>
                <w:noProof/>
                <w:webHidden/>
              </w:rPr>
              <w:instrText xml:space="preserve"> PAGEREF _Toc49512266 \h </w:instrText>
            </w:r>
            <w:r w:rsidR="0095175D">
              <w:rPr>
                <w:noProof/>
                <w:webHidden/>
              </w:rPr>
            </w:r>
            <w:r w:rsidR="0095175D">
              <w:rPr>
                <w:noProof/>
                <w:webHidden/>
              </w:rPr>
              <w:fldChar w:fldCharType="separate"/>
            </w:r>
            <w:r w:rsidR="0095175D">
              <w:rPr>
                <w:noProof/>
                <w:webHidden/>
              </w:rPr>
              <w:t>39</w:t>
            </w:r>
            <w:r w:rsidR="0095175D">
              <w:rPr>
                <w:noProof/>
                <w:webHidden/>
              </w:rPr>
              <w:fldChar w:fldCharType="end"/>
            </w:r>
          </w:hyperlink>
        </w:p>
        <w:p w14:paraId="46841291" w14:textId="79CDEEC7" w:rsidR="0095175D" w:rsidRDefault="009E2A78">
          <w:pPr>
            <w:pStyle w:val="TOC3"/>
            <w:tabs>
              <w:tab w:val="right" w:leader="dot" w:pos="9350"/>
            </w:tabs>
            <w:rPr>
              <w:noProof/>
              <w:sz w:val="24"/>
              <w:szCs w:val="24"/>
            </w:rPr>
          </w:pPr>
          <w:hyperlink w:anchor="_Toc49512267" w:history="1">
            <w:r w:rsidR="0095175D" w:rsidRPr="00E27301">
              <w:rPr>
                <w:rStyle w:val="Hyperlink"/>
                <w:noProof/>
              </w:rPr>
              <w:t>C Shell Source</w:t>
            </w:r>
            <w:r w:rsidR="0095175D">
              <w:rPr>
                <w:noProof/>
                <w:webHidden/>
              </w:rPr>
              <w:tab/>
            </w:r>
            <w:r w:rsidR="0095175D">
              <w:rPr>
                <w:noProof/>
                <w:webHidden/>
              </w:rPr>
              <w:fldChar w:fldCharType="begin"/>
            </w:r>
            <w:r w:rsidR="0095175D">
              <w:rPr>
                <w:noProof/>
                <w:webHidden/>
              </w:rPr>
              <w:instrText xml:space="preserve"> PAGEREF _Toc49512267 \h </w:instrText>
            </w:r>
            <w:r w:rsidR="0095175D">
              <w:rPr>
                <w:noProof/>
                <w:webHidden/>
              </w:rPr>
            </w:r>
            <w:r w:rsidR="0095175D">
              <w:rPr>
                <w:noProof/>
                <w:webHidden/>
              </w:rPr>
              <w:fldChar w:fldCharType="separate"/>
            </w:r>
            <w:r w:rsidR="0095175D">
              <w:rPr>
                <w:noProof/>
                <w:webHidden/>
              </w:rPr>
              <w:t>40</w:t>
            </w:r>
            <w:r w:rsidR="0095175D">
              <w:rPr>
                <w:noProof/>
                <w:webHidden/>
              </w:rPr>
              <w:fldChar w:fldCharType="end"/>
            </w:r>
          </w:hyperlink>
        </w:p>
        <w:p w14:paraId="53C91213" w14:textId="0AD317A8" w:rsidR="0095175D" w:rsidRDefault="009E2A78">
          <w:pPr>
            <w:pStyle w:val="TOC2"/>
            <w:tabs>
              <w:tab w:val="right" w:leader="dot" w:pos="9350"/>
            </w:tabs>
            <w:rPr>
              <w:b w:val="0"/>
              <w:noProof/>
              <w:sz w:val="24"/>
              <w:szCs w:val="24"/>
            </w:rPr>
          </w:pPr>
          <w:hyperlink w:anchor="_Toc49512268" w:history="1">
            <w:r w:rsidR="0095175D" w:rsidRPr="00E27301">
              <w:rPr>
                <w:rStyle w:val="Hyperlink"/>
                <w:noProof/>
              </w:rPr>
              <w:t>File formats</w:t>
            </w:r>
            <w:r w:rsidR="0095175D">
              <w:rPr>
                <w:noProof/>
                <w:webHidden/>
              </w:rPr>
              <w:tab/>
            </w:r>
            <w:r w:rsidR="0095175D">
              <w:rPr>
                <w:noProof/>
                <w:webHidden/>
              </w:rPr>
              <w:fldChar w:fldCharType="begin"/>
            </w:r>
            <w:r w:rsidR="0095175D">
              <w:rPr>
                <w:noProof/>
                <w:webHidden/>
              </w:rPr>
              <w:instrText xml:space="preserve"> PAGEREF _Toc49512268 \h </w:instrText>
            </w:r>
            <w:r w:rsidR="0095175D">
              <w:rPr>
                <w:noProof/>
                <w:webHidden/>
              </w:rPr>
            </w:r>
            <w:r w:rsidR="0095175D">
              <w:rPr>
                <w:noProof/>
                <w:webHidden/>
              </w:rPr>
              <w:fldChar w:fldCharType="separate"/>
            </w:r>
            <w:r w:rsidR="0095175D">
              <w:rPr>
                <w:noProof/>
                <w:webHidden/>
              </w:rPr>
              <w:t>41</w:t>
            </w:r>
            <w:r w:rsidR="0095175D">
              <w:rPr>
                <w:noProof/>
                <w:webHidden/>
              </w:rPr>
              <w:fldChar w:fldCharType="end"/>
            </w:r>
          </w:hyperlink>
        </w:p>
        <w:p w14:paraId="63C75517" w14:textId="5C2C9C56" w:rsidR="0095175D" w:rsidRDefault="009E2A78">
          <w:pPr>
            <w:pStyle w:val="TOC2"/>
            <w:tabs>
              <w:tab w:val="right" w:leader="dot" w:pos="9350"/>
            </w:tabs>
            <w:rPr>
              <w:b w:val="0"/>
              <w:noProof/>
              <w:sz w:val="24"/>
              <w:szCs w:val="24"/>
            </w:rPr>
          </w:pPr>
          <w:hyperlink w:anchor="_Toc49512269" w:history="1">
            <w:r w:rsidR="0095175D" w:rsidRPr="00E27301">
              <w:rPr>
                <w:rStyle w:val="Hyperlink"/>
                <w:noProof/>
              </w:rPr>
              <w:t>Binary Format</w:t>
            </w:r>
            <w:r w:rsidR="0095175D">
              <w:rPr>
                <w:noProof/>
                <w:webHidden/>
              </w:rPr>
              <w:tab/>
            </w:r>
            <w:r w:rsidR="0095175D">
              <w:rPr>
                <w:noProof/>
                <w:webHidden/>
              </w:rPr>
              <w:fldChar w:fldCharType="begin"/>
            </w:r>
            <w:r w:rsidR="0095175D">
              <w:rPr>
                <w:noProof/>
                <w:webHidden/>
              </w:rPr>
              <w:instrText xml:space="preserve"> PAGEREF _Toc49512269 \h </w:instrText>
            </w:r>
            <w:r w:rsidR="0095175D">
              <w:rPr>
                <w:noProof/>
                <w:webHidden/>
              </w:rPr>
            </w:r>
            <w:r w:rsidR="0095175D">
              <w:rPr>
                <w:noProof/>
                <w:webHidden/>
              </w:rPr>
              <w:fldChar w:fldCharType="separate"/>
            </w:r>
            <w:r w:rsidR="0095175D">
              <w:rPr>
                <w:noProof/>
                <w:webHidden/>
              </w:rPr>
              <w:t>41</w:t>
            </w:r>
            <w:r w:rsidR="0095175D">
              <w:rPr>
                <w:noProof/>
                <w:webHidden/>
              </w:rPr>
              <w:fldChar w:fldCharType="end"/>
            </w:r>
          </w:hyperlink>
        </w:p>
        <w:p w14:paraId="71184CA9" w14:textId="05ABC8AB" w:rsidR="0095175D" w:rsidRDefault="009E2A78">
          <w:pPr>
            <w:pStyle w:val="TOC3"/>
            <w:tabs>
              <w:tab w:val="right" w:leader="dot" w:pos="9350"/>
            </w:tabs>
            <w:rPr>
              <w:noProof/>
              <w:sz w:val="24"/>
              <w:szCs w:val="24"/>
            </w:rPr>
          </w:pPr>
          <w:hyperlink w:anchor="_Toc49512270" w:history="1">
            <w:r w:rsidR="0095175D" w:rsidRPr="00E27301">
              <w:rPr>
                <w:rStyle w:val="Hyperlink"/>
                <w:noProof/>
              </w:rPr>
              <w:t>Binary Model File</w:t>
            </w:r>
            <w:r w:rsidR="0095175D">
              <w:rPr>
                <w:noProof/>
                <w:webHidden/>
              </w:rPr>
              <w:tab/>
            </w:r>
            <w:r w:rsidR="0095175D">
              <w:rPr>
                <w:noProof/>
                <w:webHidden/>
              </w:rPr>
              <w:fldChar w:fldCharType="begin"/>
            </w:r>
            <w:r w:rsidR="0095175D">
              <w:rPr>
                <w:noProof/>
                <w:webHidden/>
              </w:rPr>
              <w:instrText xml:space="preserve"> PAGEREF _Toc49512270 \h </w:instrText>
            </w:r>
            <w:r w:rsidR="0095175D">
              <w:rPr>
                <w:noProof/>
                <w:webHidden/>
              </w:rPr>
            </w:r>
            <w:r w:rsidR="0095175D">
              <w:rPr>
                <w:noProof/>
                <w:webHidden/>
              </w:rPr>
              <w:fldChar w:fldCharType="separate"/>
            </w:r>
            <w:r w:rsidR="0095175D">
              <w:rPr>
                <w:noProof/>
                <w:webHidden/>
              </w:rPr>
              <w:t>41</w:t>
            </w:r>
            <w:r w:rsidR="0095175D">
              <w:rPr>
                <w:noProof/>
                <w:webHidden/>
              </w:rPr>
              <w:fldChar w:fldCharType="end"/>
            </w:r>
          </w:hyperlink>
        </w:p>
        <w:p w14:paraId="4C41F285" w14:textId="75A5C03D" w:rsidR="0095175D" w:rsidRDefault="009E2A78">
          <w:pPr>
            <w:pStyle w:val="TOC3"/>
            <w:tabs>
              <w:tab w:val="right" w:leader="dot" w:pos="9350"/>
            </w:tabs>
            <w:rPr>
              <w:noProof/>
              <w:sz w:val="24"/>
              <w:szCs w:val="24"/>
            </w:rPr>
          </w:pPr>
          <w:hyperlink w:anchor="_Toc49512271" w:history="1">
            <w:r w:rsidR="0095175D" w:rsidRPr="00E27301">
              <w:rPr>
                <w:rStyle w:val="Hyperlink"/>
                <w:noProof/>
              </w:rPr>
              <w:t>Binary Profile Objects</w:t>
            </w:r>
            <w:r w:rsidR="0095175D">
              <w:rPr>
                <w:noProof/>
                <w:webHidden/>
              </w:rPr>
              <w:tab/>
            </w:r>
            <w:r w:rsidR="0095175D">
              <w:rPr>
                <w:noProof/>
                <w:webHidden/>
              </w:rPr>
              <w:fldChar w:fldCharType="begin"/>
            </w:r>
            <w:r w:rsidR="0095175D">
              <w:rPr>
                <w:noProof/>
                <w:webHidden/>
              </w:rPr>
              <w:instrText xml:space="preserve"> PAGEREF _Toc49512271 \h </w:instrText>
            </w:r>
            <w:r w:rsidR="0095175D">
              <w:rPr>
                <w:noProof/>
                <w:webHidden/>
              </w:rPr>
            </w:r>
            <w:r w:rsidR="0095175D">
              <w:rPr>
                <w:noProof/>
                <w:webHidden/>
              </w:rPr>
              <w:fldChar w:fldCharType="separate"/>
            </w:r>
            <w:r w:rsidR="0095175D">
              <w:rPr>
                <w:noProof/>
                <w:webHidden/>
              </w:rPr>
              <w:t>43</w:t>
            </w:r>
            <w:r w:rsidR="0095175D">
              <w:rPr>
                <w:noProof/>
                <w:webHidden/>
              </w:rPr>
              <w:fldChar w:fldCharType="end"/>
            </w:r>
          </w:hyperlink>
        </w:p>
        <w:p w14:paraId="1901AD5D" w14:textId="2B1100B4" w:rsidR="0095175D" w:rsidRDefault="009E2A78">
          <w:pPr>
            <w:pStyle w:val="TOC3"/>
            <w:tabs>
              <w:tab w:val="right" w:leader="dot" w:pos="9350"/>
            </w:tabs>
            <w:rPr>
              <w:noProof/>
              <w:sz w:val="24"/>
              <w:szCs w:val="24"/>
            </w:rPr>
          </w:pPr>
          <w:hyperlink w:anchor="_Toc49512272" w:history="1">
            <w:r w:rsidR="0095175D" w:rsidRPr="00E27301">
              <w:rPr>
                <w:rStyle w:val="Hyperlink"/>
                <w:noProof/>
              </w:rPr>
              <w:t>Binary Data Objects</w:t>
            </w:r>
            <w:r w:rsidR="0095175D">
              <w:rPr>
                <w:noProof/>
                <w:webHidden/>
              </w:rPr>
              <w:tab/>
            </w:r>
            <w:r w:rsidR="0095175D">
              <w:rPr>
                <w:noProof/>
                <w:webHidden/>
              </w:rPr>
              <w:fldChar w:fldCharType="begin"/>
            </w:r>
            <w:r w:rsidR="0095175D">
              <w:rPr>
                <w:noProof/>
                <w:webHidden/>
              </w:rPr>
              <w:instrText xml:space="preserve"> PAGEREF _Toc49512272 \h </w:instrText>
            </w:r>
            <w:r w:rsidR="0095175D">
              <w:rPr>
                <w:noProof/>
                <w:webHidden/>
              </w:rPr>
            </w:r>
            <w:r w:rsidR="0095175D">
              <w:rPr>
                <w:noProof/>
                <w:webHidden/>
              </w:rPr>
              <w:fldChar w:fldCharType="separate"/>
            </w:r>
            <w:r w:rsidR="0095175D">
              <w:rPr>
                <w:noProof/>
                <w:webHidden/>
              </w:rPr>
              <w:t>44</w:t>
            </w:r>
            <w:r w:rsidR="0095175D">
              <w:rPr>
                <w:noProof/>
                <w:webHidden/>
              </w:rPr>
              <w:fldChar w:fldCharType="end"/>
            </w:r>
          </w:hyperlink>
        </w:p>
        <w:p w14:paraId="7064827A" w14:textId="1747BE33" w:rsidR="0095175D" w:rsidRDefault="009E2A78">
          <w:pPr>
            <w:pStyle w:val="TOC3"/>
            <w:tabs>
              <w:tab w:val="right" w:leader="dot" w:pos="9350"/>
            </w:tabs>
            <w:rPr>
              <w:noProof/>
              <w:sz w:val="24"/>
              <w:szCs w:val="24"/>
            </w:rPr>
          </w:pPr>
          <w:hyperlink w:anchor="_Toc49512273" w:history="1">
            <w:r w:rsidR="0095175D" w:rsidRPr="00E27301">
              <w:rPr>
                <w:rStyle w:val="Hyperlink"/>
                <w:noProof/>
              </w:rPr>
              <w:t>Binary Grid Files</w:t>
            </w:r>
            <w:r w:rsidR="0095175D">
              <w:rPr>
                <w:noProof/>
                <w:webHidden/>
              </w:rPr>
              <w:tab/>
            </w:r>
            <w:r w:rsidR="0095175D">
              <w:rPr>
                <w:noProof/>
                <w:webHidden/>
              </w:rPr>
              <w:fldChar w:fldCharType="begin"/>
            </w:r>
            <w:r w:rsidR="0095175D">
              <w:rPr>
                <w:noProof/>
                <w:webHidden/>
              </w:rPr>
              <w:instrText xml:space="preserve"> PAGEREF _Toc49512273 \h </w:instrText>
            </w:r>
            <w:r w:rsidR="0095175D">
              <w:rPr>
                <w:noProof/>
                <w:webHidden/>
              </w:rPr>
            </w:r>
            <w:r w:rsidR="0095175D">
              <w:rPr>
                <w:noProof/>
                <w:webHidden/>
              </w:rPr>
              <w:fldChar w:fldCharType="separate"/>
            </w:r>
            <w:r w:rsidR="0095175D">
              <w:rPr>
                <w:noProof/>
                <w:webHidden/>
              </w:rPr>
              <w:t>44</w:t>
            </w:r>
            <w:r w:rsidR="0095175D">
              <w:rPr>
                <w:noProof/>
                <w:webHidden/>
              </w:rPr>
              <w:fldChar w:fldCharType="end"/>
            </w:r>
          </w:hyperlink>
        </w:p>
        <w:p w14:paraId="5AEE7D47" w14:textId="4A91CBCD" w:rsidR="0095175D" w:rsidRDefault="009E2A78">
          <w:pPr>
            <w:pStyle w:val="TOC2"/>
            <w:tabs>
              <w:tab w:val="right" w:leader="dot" w:pos="9350"/>
            </w:tabs>
            <w:rPr>
              <w:b w:val="0"/>
              <w:noProof/>
              <w:sz w:val="24"/>
              <w:szCs w:val="24"/>
            </w:rPr>
          </w:pPr>
          <w:hyperlink w:anchor="_Toc49512274" w:history="1">
            <w:r w:rsidR="0095175D" w:rsidRPr="00E27301">
              <w:rPr>
                <w:rStyle w:val="Hyperlink"/>
                <w:noProof/>
              </w:rPr>
              <w:t>Ascii Format</w:t>
            </w:r>
            <w:r w:rsidR="0095175D">
              <w:rPr>
                <w:noProof/>
                <w:webHidden/>
              </w:rPr>
              <w:tab/>
            </w:r>
            <w:r w:rsidR="0095175D">
              <w:rPr>
                <w:noProof/>
                <w:webHidden/>
              </w:rPr>
              <w:fldChar w:fldCharType="begin"/>
            </w:r>
            <w:r w:rsidR="0095175D">
              <w:rPr>
                <w:noProof/>
                <w:webHidden/>
              </w:rPr>
              <w:instrText xml:space="preserve"> PAGEREF _Toc49512274 \h </w:instrText>
            </w:r>
            <w:r w:rsidR="0095175D">
              <w:rPr>
                <w:noProof/>
                <w:webHidden/>
              </w:rPr>
            </w:r>
            <w:r w:rsidR="0095175D">
              <w:rPr>
                <w:noProof/>
                <w:webHidden/>
              </w:rPr>
              <w:fldChar w:fldCharType="separate"/>
            </w:r>
            <w:r w:rsidR="0095175D">
              <w:rPr>
                <w:noProof/>
                <w:webHidden/>
              </w:rPr>
              <w:t>46</w:t>
            </w:r>
            <w:r w:rsidR="0095175D">
              <w:rPr>
                <w:noProof/>
                <w:webHidden/>
              </w:rPr>
              <w:fldChar w:fldCharType="end"/>
            </w:r>
          </w:hyperlink>
        </w:p>
        <w:p w14:paraId="0A48E97C" w14:textId="21E7F07A" w:rsidR="0095175D" w:rsidRDefault="009E2A78">
          <w:pPr>
            <w:pStyle w:val="TOC3"/>
            <w:tabs>
              <w:tab w:val="right" w:leader="dot" w:pos="9350"/>
            </w:tabs>
            <w:rPr>
              <w:noProof/>
              <w:sz w:val="24"/>
              <w:szCs w:val="24"/>
            </w:rPr>
          </w:pPr>
          <w:hyperlink w:anchor="_Toc49512275" w:history="1">
            <w:r w:rsidR="0095175D" w:rsidRPr="00E27301">
              <w:rPr>
                <w:rStyle w:val="Hyperlink"/>
                <w:noProof/>
              </w:rPr>
              <w:t>Ascii Model Files</w:t>
            </w:r>
            <w:r w:rsidR="0095175D">
              <w:rPr>
                <w:noProof/>
                <w:webHidden/>
              </w:rPr>
              <w:tab/>
            </w:r>
            <w:r w:rsidR="0095175D">
              <w:rPr>
                <w:noProof/>
                <w:webHidden/>
              </w:rPr>
              <w:fldChar w:fldCharType="begin"/>
            </w:r>
            <w:r w:rsidR="0095175D">
              <w:rPr>
                <w:noProof/>
                <w:webHidden/>
              </w:rPr>
              <w:instrText xml:space="preserve"> PAGEREF _Toc49512275 \h </w:instrText>
            </w:r>
            <w:r w:rsidR="0095175D">
              <w:rPr>
                <w:noProof/>
                <w:webHidden/>
              </w:rPr>
            </w:r>
            <w:r w:rsidR="0095175D">
              <w:rPr>
                <w:noProof/>
                <w:webHidden/>
              </w:rPr>
              <w:fldChar w:fldCharType="separate"/>
            </w:r>
            <w:r w:rsidR="0095175D">
              <w:rPr>
                <w:noProof/>
                <w:webHidden/>
              </w:rPr>
              <w:t>46</w:t>
            </w:r>
            <w:r w:rsidR="0095175D">
              <w:rPr>
                <w:noProof/>
                <w:webHidden/>
              </w:rPr>
              <w:fldChar w:fldCharType="end"/>
            </w:r>
          </w:hyperlink>
        </w:p>
        <w:p w14:paraId="2A31E19C" w14:textId="5CC7F072" w:rsidR="0095175D" w:rsidRDefault="009E2A78">
          <w:pPr>
            <w:pStyle w:val="TOC3"/>
            <w:tabs>
              <w:tab w:val="right" w:leader="dot" w:pos="9350"/>
            </w:tabs>
            <w:rPr>
              <w:noProof/>
              <w:sz w:val="24"/>
              <w:szCs w:val="24"/>
            </w:rPr>
          </w:pPr>
          <w:hyperlink w:anchor="_Toc49512276" w:history="1">
            <w:r w:rsidR="0095175D" w:rsidRPr="00E27301">
              <w:rPr>
                <w:rStyle w:val="Hyperlink"/>
                <w:noProof/>
              </w:rPr>
              <w:t>Ascii Profile Objects</w:t>
            </w:r>
            <w:r w:rsidR="0095175D">
              <w:rPr>
                <w:noProof/>
                <w:webHidden/>
              </w:rPr>
              <w:tab/>
            </w:r>
            <w:r w:rsidR="0095175D">
              <w:rPr>
                <w:noProof/>
                <w:webHidden/>
              </w:rPr>
              <w:fldChar w:fldCharType="begin"/>
            </w:r>
            <w:r w:rsidR="0095175D">
              <w:rPr>
                <w:noProof/>
                <w:webHidden/>
              </w:rPr>
              <w:instrText xml:space="preserve"> PAGEREF _Toc49512276 \h </w:instrText>
            </w:r>
            <w:r w:rsidR="0095175D">
              <w:rPr>
                <w:noProof/>
                <w:webHidden/>
              </w:rPr>
            </w:r>
            <w:r w:rsidR="0095175D">
              <w:rPr>
                <w:noProof/>
                <w:webHidden/>
              </w:rPr>
              <w:fldChar w:fldCharType="separate"/>
            </w:r>
            <w:r w:rsidR="0095175D">
              <w:rPr>
                <w:noProof/>
                <w:webHidden/>
              </w:rPr>
              <w:t>48</w:t>
            </w:r>
            <w:r w:rsidR="0095175D">
              <w:rPr>
                <w:noProof/>
                <w:webHidden/>
              </w:rPr>
              <w:fldChar w:fldCharType="end"/>
            </w:r>
          </w:hyperlink>
        </w:p>
        <w:p w14:paraId="56A8F3EA" w14:textId="19E05458" w:rsidR="0095175D" w:rsidRDefault="009E2A78">
          <w:pPr>
            <w:pStyle w:val="TOC3"/>
            <w:tabs>
              <w:tab w:val="right" w:leader="dot" w:pos="9350"/>
            </w:tabs>
            <w:rPr>
              <w:noProof/>
              <w:sz w:val="24"/>
              <w:szCs w:val="24"/>
            </w:rPr>
          </w:pPr>
          <w:hyperlink w:anchor="_Toc49512277" w:history="1">
            <w:r w:rsidR="0095175D" w:rsidRPr="00E27301">
              <w:rPr>
                <w:rStyle w:val="Hyperlink"/>
                <w:noProof/>
              </w:rPr>
              <w:t>Ascii Data Objects</w:t>
            </w:r>
            <w:r w:rsidR="0095175D">
              <w:rPr>
                <w:noProof/>
                <w:webHidden/>
              </w:rPr>
              <w:tab/>
            </w:r>
            <w:r w:rsidR="0095175D">
              <w:rPr>
                <w:noProof/>
                <w:webHidden/>
              </w:rPr>
              <w:fldChar w:fldCharType="begin"/>
            </w:r>
            <w:r w:rsidR="0095175D">
              <w:rPr>
                <w:noProof/>
                <w:webHidden/>
              </w:rPr>
              <w:instrText xml:space="preserve"> PAGEREF _Toc49512277 \h </w:instrText>
            </w:r>
            <w:r w:rsidR="0095175D">
              <w:rPr>
                <w:noProof/>
                <w:webHidden/>
              </w:rPr>
            </w:r>
            <w:r w:rsidR="0095175D">
              <w:rPr>
                <w:noProof/>
                <w:webHidden/>
              </w:rPr>
              <w:fldChar w:fldCharType="separate"/>
            </w:r>
            <w:r w:rsidR="0095175D">
              <w:rPr>
                <w:noProof/>
                <w:webHidden/>
              </w:rPr>
              <w:t>49</w:t>
            </w:r>
            <w:r w:rsidR="0095175D">
              <w:rPr>
                <w:noProof/>
                <w:webHidden/>
              </w:rPr>
              <w:fldChar w:fldCharType="end"/>
            </w:r>
          </w:hyperlink>
        </w:p>
        <w:p w14:paraId="2AA23479" w14:textId="0B54C2E8" w:rsidR="0095175D" w:rsidRDefault="009E2A78">
          <w:pPr>
            <w:pStyle w:val="TOC3"/>
            <w:tabs>
              <w:tab w:val="right" w:leader="dot" w:pos="9350"/>
            </w:tabs>
            <w:rPr>
              <w:noProof/>
              <w:sz w:val="24"/>
              <w:szCs w:val="24"/>
            </w:rPr>
          </w:pPr>
          <w:hyperlink w:anchor="_Toc49512278" w:history="1">
            <w:r w:rsidR="0095175D" w:rsidRPr="00E27301">
              <w:rPr>
                <w:rStyle w:val="Hyperlink"/>
                <w:noProof/>
              </w:rPr>
              <w:t>Ascii Grid Files</w:t>
            </w:r>
            <w:r w:rsidR="0095175D">
              <w:rPr>
                <w:noProof/>
                <w:webHidden/>
              </w:rPr>
              <w:tab/>
            </w:r>
            <w:r w:rsidR="0095175D">
              <w:rPr>
                <w:noProof/>
                <w:webHidden/>
              </w:rPr>
              <w:fldChar w:fldCharType="begin"/>
            </w:r>
            <w:r w:rsidR="0095175D">
              <w:rPr>
                <w:noProof/>
                <w:webHidden/>
              </w:rPr>
              <w:instrText xml:space="preserve"> PAGEREF _Toc49512278 \h </w:instrText>
            </w:r>
            <w:r w:rsidR="0095175D">
              <w:rPr>
                <w:noProof/>
                <w:webHidden/>
              </w:rPr>
            </w:r>
            <w:r w:rsidR="0095175D">
              <w:rPr>
                <w:noProof/>
                <w:webHidden/>
              </w:rPr>
              <w:fldChar w:fldCharType="separate"/>
            </w:r>
            <w:r w:rsidR="0095175D">
              <w:rPr>
                <w:noProof/>
                <w:webHidden/>
              </w:rPr>
              <w:t>49</w:t>
            </w:r>
            <w:r w:rsidR="0095175D">
              <w:rPr>
                <w:noProof/>
                <w:webHidden/>
              </w:rPr>
              <w:fldChar w:fldCharType="end"/>
            </w:r>
          </w:hyperlink>
        </w:p>
        <w:p w14:paraId="2BC3BEFB" w14:textId="144300CA" w:rsidR="0095175D" w:rsidRDefault="009E2A78">
          <w:pPr>
            <w:pStyle w:val="TOC1"/>
            <w:tabs>
              <w:tab w:val="right" w:leader="dot" w:pos="9350"/>
            </w:tabs>
            <w:rPr>
              <w:b w:val="0"/>
              <w:noProof/>
            </w:rPr>
          </w:pPr>
          <w:hyperlink w:anchor="_Toc49512279" w:history="1">
            <w:r w:rsidR="0095175D" w:rsidRPr="00E27301">
              <w:rPr>
                <w:rStyle w:val="Hyperlink"/>
                <w:noProof/>
              </w:rPr>
              <w:t>Distribution</w:t>
            </w:r>
            <w:r w:rsidR="0095175D">
              <w:rPr>
                <w:noProof/>
                <w:webHidden/>
              </w:rPr>
              <w:tab/>
            </w:r>
            <w:r w:rsidR="0095175D">
              <w:rPr>
                <w:noProof/>
                <w:webHidden/>
              </w:rPr>
              <w:fldChar w:fldCharType="begin"/>
            </w:r>
            <w:r w:rsidR="0095175D">
              <w:rPr>
                <w:noProof/>
                <w:webHidden/>
              </w:rPr>
              <w:instrText xml:space="preserve"> PAGEREF _Toc49512279 \h </w:instrText>
            </w:r>
            <w:r w:rsidR="0095175D">
              <w:rPr>
                <w:noProof/>
                <w:webHidden/>
              </w:rPr>
            </w:r>
            <w:r w:rsidR="0095175D">
              <w:rPr>
                <w:noProof/>
                <w:webHidden/>
              </w:rPr>
              <w:fldChar w:fldCharType="separate"/>
            </w:r>
            <w:r w:rsidR="0095175D">
              <w:rPr>
                <w:noProof/>
                <w:webHidden/>
              </w:rPr>
              <w:t>52</w:t>
            </w:r>
            <w:r w:rsidR="0095175D">
              <w:rPr>
                <w:noProof/>
                <w:webHidden/>
              </w:rPr>
              <w:fldChar w:fldCharType="end"/>
            </w:r>
          </w:hyperlink>
        </w:p>
        <w:p w14:paraId="73BD02B2" w14:textId="0F825F6E" w:rsidR="00132ABB" w:rsidRDefault="00132ABB">
          <w:r>
            <w:rPr>
              <w:b/>
              <w:bCs/>
              <w:noProof/>
            </w:rPr>
            <w:fldChar w:fldCharType="end"/>
          </w:r>
        </w:p>
      </w:sdtContent>
    </w:sdt>
    <w:p w14:paraId="351D6046" w14:textId="77777777" w:rsidR="00E865CE" w:rsidRDefault="00132ABB" w:rsidP="00832886">
      <w:pPr>
        <w:pStyle w:val="Heading1"/>
      </w:pPr>
      <w:r>
        <w:br w:type="column"/>
      </w:r>
      <w:bookmarkStart w:id="1" w:name="_Toc49512225"/>
      <w:r w:rsidR="00832886">
        <w:lastRenderedPageBreak/>
        <w:t>Introduction</w:t>
      </w:r>
      <w:bookmarkEnd w:id="1"/>
    </w:p>
    <w:p w14:paraId="43032FC7" w14:textId="4E5C3200" w:rsidR="00832886" w:rsidRDefault="00832886" w:rsidP="00832886">
      <w:proofErr w:type="spellStart"/>
      <w:r w:rsidRPr="00832886">
        <w:t>GeoTess</w:t>
      </w:r>
      <w:proofErr w:type="spellEnd"/>
      <w:r w:rsidRPr="00832886">
        <w:t xml:space="preserve"> is a model parameterization for multi-dimensional Earth models and </w:t>
      </w:r>
      <w:r>
        <w:t xml:space="preserve">an </w:t>
      </w:r>
      <w:r w:rsidRPr="00832886">
        <w:t>exten</w:t>
      </w:r>
      <w:r w:rsidR="00320D8E">
        <w:t>da</w:t>
      </w:r>
      <w:r w:rsidRPr="00832886">
        <w:t>ble software</w:t>
      </w:r>
      <w:r>
        <w:t xml:space="preserve"> system</w:t>
      </w:r>
      <w:r w:rsidRPr="00832886">
        <w:t xml:space="preserve"> that implements the construction, population, storage and interrogation of data stored in the model.</w:t>
      </w:r>
      <w:r w:rsidR="00417C13">
        <w:t xml:space="preserve"> </w:t>
      </w:r>
      <w:r w:rsidRPr="00832886">
        <w:t xml:space="preserve"> </w:t>
      </w:r>
      <w:proofErr w:type="spellStart"/>
      <w:r w:rsidR="00417C13" w:rsidRPr="00417C13">
        <w:t>GeoTess</w:t>
      </w:r>
      <w:proofErr w:type="spellEnd"/>
      <w:r w:rsidR="00417C13" w:rsidRPr="00417C13">
        <w:t xml:space="preserve"> is not limited to any particular type of data; to </w:t>
      </w:r>
      <w:proofErr w:type="spellStart"/>
      <w:r w:rsidR="00417C13" w:rsidRPr="00417C13">
        <w:t>GeoTess</w:t>
      </w:r>
      <w:proofErr w:type="spellEnd"/>
      <w:r w:rsidR="00417C13" w:rsidRPr="00417C13">
        <w:t>, the data are just 1D arrays of values associated with each node in the grid.</w:t>
      </w:r>
    </w:p>
    <w:p w14:paraId="6C4CB0AB" w14:textId="77777777" w:rsidR="00632BE3" w:rsidRDefault="00632BE3" w:rsidP="006D03CA">
      <w:r>
        <w:t xml:space="preserve">Users can interact with </w:t>
      </w:r>
      <w:proofErr w:type="spellStart"/>
      <w:r>
        <w:t>GeoTess</w:t>
      </w:r>
      <w:proofErr w:type="spellEnd"/>
      <w:r>
        <w:t xml:space="preserve"> in several ways</w:t>
      </w:r>
      <w:r w:rsidR="006D03CA">
        <w:t>: Applications</w:t>
      </w:r>
      <w:r>
        <w:t xml:space="preserve"> can access </w:t>
      </w:r>
      <w:proofErr w:type="spellStart"/>
      <w:r>
        <w:t>GeoTess</w:t>
      </w:r>
      <w:proofErr w:type="spellEnd"/>
      <w:r>
        <w:t xml:space="preserve"> as a library.  In this mode of interaction, applications can perform the following tasks:</w:t>
      </w:r>
    </w:p>
    <w:p w14:paraId="552285FB" w14:textId="77777777" w:rsidR="00632BE3" w:rsidRDefault="00632BE3" w:rsidP="006D03CA">
      <w:pPr>
        <w:numPr>
          <w:ilvl w:val="0"/>
          <w:numId w:val="3"/>
        </w:numPr>
      </w:pPr>
      <w:r w:rsidRPr="00832886">
        <w:t xml:space="preserve">Read </w:t>
      </w:r>
      <w:r w:rsidR="00417C13">
        <w:t xml:space="preserve">grids and </w:t>
      </w:r>
      <w:r w:rsidRPr="00832886">
        <w:t>models from, and</w:t>
      </w:r>
      <w:r>
        <w:t xml:space="preserve"> write them to, files in ascii and </w:t>
      </w:r>
      <w:r w:rsidRPr="00832886">
        <w:t>binary formats.</w:t>
      </w:r>
      <w:r>
        <w:t xml:space="preserve"> </w:t>
      </w:r>
    </w:p>
    <w:p w14:paraId="287AE3BF" w14:textId="77777777" w:rsidR="00632BE3" w:rsidRPr="00832886" w:rsidRDefault="00632BE3" w:rsidP="006D03CA">
      <w:pPr>
        <w:numPr>
          <w:ilvl w:val="0"/>
          <w:numId w:val="3"/>
        </w:numPr>
      </w:pPr>
      <w:r w:rsidRPr="00832886">
        <w:t>Query a model grid for information about the nodes, cells or tessellations.</w:t>
      </w:r>
    </w:p>
    <w:p w14:paraId="0D7FF001" w14:textId="77777777" w:rsidR="00632BE3" w:rsidRPr="00832886" w:rsidRDefault="00632BE3" w:rsidP="006D03CA">
      <w:pPr>
        <w:numPr>
          <w:ilvl w:val="0"/>
          <w:numId w:val="3"/>
        </w:numPr>
      </w:pPr>
      <w:r w:rsidRPr="00832886">
        <w:t>Associate data struct</w:t>
      </w:r>
      <w:r>
        <w:t>ures with the nodes</w:t>
      </w:r>
      <w:r w:rsidRPr="00832886">
        <w:t xml:space="preserve"> of the geometry.</w:t>
      </w:r>
    </w:p>
    <w:p w14:paraId="00271322" w14:textId="77777777" w:rsidR="00417C13" w:rsidRPr="00832886" w:rsidRDefault="00417C13" w:rsidP="00417C13">
      <w:pPr>
        <w:numPr>
          <w:ilvl w:val="0"/>
          <w:numId w:val="3"/>
        </w:numPr>
      </w:pPr>
      <w:r w:rsidRPr="00832886">
        <w:t>Query the model for the data associat</w:t>
      </w:r>
      <w:r>
        <w:t>ed with a specified node</w:t>
      </w:r>
      <w:r w:rsidRPr="00832886">
        <w:t>.</w:t>
      </w:r>
    </w:p>
    <w:p w14:paraId="7615BEBD" w14:textId="77777777" w:rsidR="00632BE3" w:rsidRPr="00832886" w:rsidRDefault="00632BE3" w:rsidP="006D03CA">
      <w:pPr>
        <w:numPr>
          <w:ilvl w:val="0"/>
          <w:numId w:val="3"/>
        </w:numPr>
      </w:pPr>
      <w:r w:rsidRPr="00832886">
        <w:t>Modify the dat</w:t>
      </w:r>
      <w:r>
        <w:t>a associated with a node</w:t>
      </w:r>
      <w:r w:rsidRPr="00832886">
        <w:t>.</w:t>
      </w:r>
    </w:p>
    <w:p w14:paraId="3B434C20" w14:textId="77777777" w:rsidR="00632BE3" w:rsidRPr="00832886" w:rsidRDefault="00417C13" w:rsidP="006D03CA">
      <w:pPr>
        <w:numPr>
          <w:ilvl w:val="0"/>
          <w:numId w:val="3"/>
        </w:numPr>
      </w:pPr>
      <w:r>
        <w:t>F</w:t>
      </w:r>
      <w:r w:rsidR="00632BE3" w:rsidRPr="00832886">
        <w:t>ind arbitrary positions within the grid hierarchy (point searching).</w:t>
      </w:r>
    </w:p>
    <w:p w14:paraId="1FCC4C68" w14:textId="0042AC41" w:rsidR="006D03CA" w:rsidRDefault="006D03CA" w:rsidP="006D03CA">
      <w:pPr>
        <w:numPr>
          <w:ilvl w:val="0"/>
          <w:numId w:val="3"/>
        </w:numPr>
      </w:pPr>
      <w:r>
        <w:t>Retrieve the interpolation coefficients at arbitrary locations in space.</w:t>
      </w:r>
      <w:r w:rsidRPr="006D03CA">
        <w:t xml:space="preserve"> </w:t>
      </w:r>
      <w:r>
        <w:t xml:space="preserve"> </w:t>
      </w:r>
      <w:proofErr w:type="spellStart"/>
      <w:r w:rsidRPr="00832886">
        <w:t>GeoTess</w:t>
      </w:r>
      <w:proofErr w:type="spellEnd"/>
      <w:r w:rsidRPr="00832886">
        <w:t xml:space="preserve"> currently implements linear</w:t>
      </w:r>
      <w:r w:rsidR="006F7F5E">
        <w:t xml:space="preserve"> and </w:t>
      </w:r>
      <w:r w:rsidRPr="00832886">
        <w:t>natural neighbor interpolation algorithms.</w:t>
      </w:r>
    </w:p>
    <w:p w14:paraId="7B9BF104" w14:textId="77777777" w:rsidR="006D03CA" w:rsidRDefault="006D03CA" w:rsidP="006D03CA">
      <w:pPr>
        <w:numPr>
          <w:ilvl w:val="0"/>
          <w:numId w:val="3"/>
        </w:numPr>
      </w:pPr>
      <w:r>
        <w:t xml:space="preserve">Interpolate data values at arbitrary positions using the interpolation </w:t>
      </w:r>
      <w:r w:rsidR="009424AA">
        <w:t>coefficients described</w:t>
      </w:r>
      <w:r>
        <w:t xml:space="preserve"> above.</w:t>
      </w:r>
    </w:p>
    <w:p w14:paraId="287A3259" w14:textId="77777777" w:rsidR="00632BE3" w:rsidRDefault="006D03CA" w:rsidP="006D03CA">
      <w:pPr>
        <w:numPr>
          <w:ilvl w:val="0"/>
          <w:numId w:val="3"/>
        </w:numPr>
      </w:pPr>
      <w:r>
        <w:t xml:space="preserve">Given a sequence of points </w:t>
      </w:r>
      <w:r w:rsidR="006A4774">
        <w:t>that defines</w:t>
      </w:r>
      <w:r>
        <w:t xml:space="preserve"> a ray path through </w:t>
      </w:r>
      <w:r w:rsidR="009424AA">
        <w:t>a</w:t>
      </w:r>
      <w:r>
        <w:t xml:space="preserve"> model, retrieve the weights (data kernels) </w:t>
      </w:r>
      <w:r w:rsidR="009424AA">
        <w:t>associated with</w:t>
      </w:r>
      <w:r>
        <w:t xml:space="preserve"> the grid nodes in the model that were influenced by the ray path.</w:t>
      </w:r>
    </w:p>
    <w:p w14:paraId="72EA389A" w14:textId="6E35C5B8" w:rsidR="006A4774" w:rsidRDefault="006A4774" w:rsidP="009424AA">
      <w:r>
        <w:t xml:space="preserve">These functions are described more fully in the section </w:t>
      </w:r>
      <w:r w:rsidRPr="00417C13">
        <w:rPr>
          <w:b/>
        </w:rPr>
        <w:t>Library Interactions</w:t>
      </w:r>
      <w:r>
        <w:t xml:space="preserve"> below. </w:t>
      </w:r>
      <w:r w:rsidR="006D03CA">
        <w:t xml:space="preserve">Complete interface documentation </w:t>
      </w:r>
      <w:r>
        <w:t xml:space="preserve">for every </w:t>
      </w:r>
      <w:proofErr w:type="spellStart"/>
      <w:r>
        <w:t>publically</w:t>
      </w:r>
      <w:proofErr w:type="spellEnd"/>
      <w:r>
        <w:t xml:space="preserve"> accessible function in the library </w:t>
      </w:r>
      <w:r w:rsidR="006D03CA">
        <w:t>is provided for each language</w:t>
      </w:r>
      <w:r w:rsidR="00417C13">
        <w:t>,</w:t>
      </w:r>
      <w:r w:rsidR="006D03CA">
        <w:t xml:space="preserve"> in html format.  To locate the documentation, </w:t>
      </w:r>
      <w:r w:rsidR="00417C13">
        <w:t xml:space="preserve">visit the </w:t>
      </w:r>
      <w:proofErr w:type="spellStart"/>
      <w:r w:rsidR="00417C13">
        <w:t>GeoTess</w:t>
      </w:r>
      <w:proofErr w:type="spellEnd"/>
      <w:r w:rsidR="00417C13">
        <w:t xml:space="preserve"> website or </w:t>
      </w:r>
      <w:r w:rsidR="006D03CA">
        <w:t xml:space="preserve">search the </w:t>
      </w:r>
      <w:proofErr w:type="spellStart"/>
      <w:r w:rsidR="006D03CA">
        <w:t>GeoTess</w:t>
      </w:r>
      <w:proofErr w:type="spellEnd"/>
      <w:r w:rsidR="006D03CA">
        <w:t xml:space="preserve"> directory tree for </w:t>
      </w:r>
      <w:r w:rsidR="009424AA">
        <w:t xml:space="preserve">the directory for the desired computer language.  Within that directory will be a file called </w:t>
      </w:r>
      <w:r w:rsidR="009424AA" w:rsidRPr="009424AA">
        <w:rPr>
          <w:i/>
        </w:rPr>
        <w:t>source_code_</w:t>
      </w:r>
      <w:r w:rsidRPr="009424AA">
        <w:rPr>
          <w:i/>
        </w:rPr>
        <w:t>documentation.htm</w:t>
      </w:r>
      <w:r w:rsidR="004C38E3">
        <w:rPr>
          <w:i/>
        </w:rPr>
        <w:t>l</w:t>
      </w:r>
      <w:r w:rsidRPr="009424AA">
        <w:rPr>
          <w:i/>
        </w:rPr>
        <w:t xml:space="preserve"> </w:t>
      </w:r>
      <w:r>
        <w:t>that</w:t>
      </w:r>
      <w:r w:rsidR="009424AA">
        <w:t xml:space="preserve"> will lead to the desired information.</w:t>
      </w:r>
      <w:r w:rsidRPr="006A4774">
        <w:t xml:space="preserve"> </w:t>
      </w:r>
    </w:p>
    <w:p w14:paraId="1E8A5599" w14:textId="247C9EA2" w:rsidR="009424AA" w:rsidRDefault="006A4774" w:rsidP="009424AA">
      <w:r>
        <w:t xml:space="preserve">The </w:t>
      </w:r>
      <w:proofErr w:type="spellStart"/>
      <w:r>
        <w:t>GeoTess</w:t>
      </w:r>
      <w:proofErr w:type="spellEnd"/>
      <w:r>
        <w:t xml:space="preserve"> library</w:t>
      </w:r>
      <w:r w:rsidRPr="00832886">
        <w:t xml:space="preserve"> is available in J</w:t>
      </w:r>
      <w:r>
        <w:t xml:space="preserve">ava and C++ with </w:t>
      </w:r>
      <w:r w:rsidR="00265301">
        <w:t xml:space="preserve">a </w:t>
      </w:r>
      <w:r>
        <w:t>C</w:t>
      </w:r>
      <w:r w:rsidRPr="00832886">
        <w:t xml:space="preserve"> interface to the C++ library.  </w:t>
      </w:r>
      <w:r>
        <w:t xml:space="preserve">Source code and </w:t>
      </w:r>
      <w:proofErr w:type="spellStart"/>
      <w:r w:rsidR="00265301">
        <w:t>M</w:t>
      </w:r>
      <w:r>
        <w:t>akefiles</w:t>
      </w:r>
      <w:proofErr w:type="spellEnd"/>
      <w:r>
        <w:t xml:space="preserve"> are provided and precompiled binaries are included for</w:t>
      </w:r>
      <w:r w:rsidRPr="00832886">
        <w:t xml:space="preserve"> Linux, Mac OSX and Windows operati</w:t>
      </w:r>
      <w:r>
        <w:t>ng systems.</w:t>
      </w:r>
      <w:r w:rsidR="00265301">
        <w:t xml:space="preserve"> </w:t>
      </w:r>
      <w:proofErr w:type="spellStart"/>
      <w:r w:rsidR="00265301">
        <w:t>Makefiles</w:t>
      </w:r>
      <w:proofErr w:type="spellEnd"/>
      <w:r w:rsidR="00265301">
        <w:t xml:space="preserve"> are also included for SunOS, but this operating system is no longer supported.</w:t>
      </w:r>
      <w:r>
        <w:t xml:space="preserve">  </w:t>
      </w:r>
    </w:p>
    <w:p w14:paraId="3C02868E" w14:textId="77777777" w:rsidR="00832886" w:rsidRDefault="006A4774" w:rsidP="00832886">
      <w:r>
        <w:t xml:space="preserve">In addition to accessing </w:t>
      </w:r>
      <w:proofErr w:type="spellStart"/>
      <w:r>
        <w:t>GeoTess</w:t>
      </w:r>
      <w:proofErr w:type="spellEnd"/>
      <w:r>
        <w:t xml:space="preserve"> through its libraries, two applications are provided:</w:t>
      </w:r>
      <w:r w:rsidR="00417C13">
        <w:t xml:space="preserve"> </w:t>
      </w:r>
      <w:proofErr w:type="spellStart"/>
      <w:r w:rsidRPr="006A4774">
        <w:rPr>
          <w:b/>
          <w:i/>
        </w:rPr>
        <w:t>GeoTessExplorer</w:t>
      </w:r>
      <w:proofErr w:type="spellEnd"/>
      <w:r>
        <w:t xml:space="preserve"> implements extraction of data from a </w:t>
      </w:r>
      <w:proofErr w:type="spellStart"/>
      <w:r>
        <w:t>GeoTessModel</w:t>
      </w:r>
      <w:proofErr w:type="spellEnd"/>
      <w:r>
        <w:t xml:space="preserve"> as boreholes, maps, and 3D blocks,</w:t>
      </w:r>
      <w:r w:rsidR="0094759A">
        <w:t xml:space="preserve"> as well as a few other utility-</w:t>
      </w:r>
      <w:r>
        <w:t xml:space="preserve">type </w:t>
      </w:r>
      <w:r w:rsidR="00417C13">
        <w:t>functions</w:t>
      </w:r>
      <w:r>
        <w:t>.</w:t>
      </w:r>
      <w:r w:rsidR="00417C13">
        <w:t xml:space="preserve">  </w:t>
      </w:r>
      <w:r w:rsidR="00417C13" w:rsidRPr="006A4774">
        <w:rPr>
          <w:b/>
          <w:i/>
        </w:rPr>
        <w:t xml:space="preserve"> </w:t>
      </w:r>
      <w:proofErr w:type="spellStart"/>
      <w:r w:rsidRPr="006A4774">
        <w:rPr>
          <w:b/>
          <w:i/>
        </w:rPr>
        <w:t>GeoTessBuilder</w:t>
      </w:r>
      <w:proofErr w:type="spellEnd"/>
      <w:r>
        <w:t xml:space="preserve"> implements the construction of variable resolution 2D triangular tessellations.</w:t>
      </w:r>
      <w:r w:rsidR="00417C13">
        <w:t xml:space="preserve">  These applications are described more fully in separate sections below.</w:t>
      </w:r>
    </w:p>
    <w:p w14:paraId="47F0C35D" w14:textId="77777777" w:rsidR="00632BE3" w:rsidRDefault="00832886" w:rsidP="00632BE3">
      <w:pPr>
        <w:pStyle w:val="Heading1"/>
      </w:pPr>
      <w:bookmarkStart w:id="2" w:name="_Toc49512226"/>
      <w:r>
        <w:lastRenderedPageBreak/>
        <w:t>Model Components</w:t>
      </w:r>
      <w:bookmarkEnd w:id="2"/>
    </w:p>
    <w:p w14:paraId="7A838F16" w14:textId="77777777" w:rsidR="0014335C" w:rsidRDefault="0014335C" w:rsidP="0014335C">
      <w:r w:rsidRPr="0014335C">
        <w:t xml:space="preserve">While many Earth models use regular latitude longitude grids to describe the geographic geometry and topology, </w:t>
      </w:r>
      <w:proofErr w:type="spellStart"/>
      <w:r w:rsidRPr="0014335C">
        <w:t>GeoTess</w:t>
      </w:r>
      <w:proofErr w:type="spellEnd"/>
      <w:r w:rsidRPr="0014335C">
        <w:t xml:space="preserve"> uses a triangular tessellation.  These two ap</w:t>
      </w:r>
      <w:r w:rsidR="00A80A4F">
        <w:t xml:space="preserve">proaches are compared in </w:t>
      </w:r>
      <w:r w:rsidR="00A80A4F" w:rsidRPr="00A80A4F">
        <w:t>Figure</w:t>
      </w:r>
      <w:r w:rsidR="00A80A4F">
        <w:t> </w:t>
      </w:r>
      <w:r w:rsidRPr="00A80A4F">
        <w:t>1</w:t>
      </w:r>
      <w:r w:rsidRPr="0014335C">
        <w:t>.  While software algorithms that use regular latitude longitude grids are much more straightforward to develop, the grids suffer from severe unintended variability in cell areas, with cell areas approaching zero near the poles.  Software for triangular tessellations, on the other hand, is somewhat more complicated to develop but results in grids with much more uniform cell size and approximately 25% fewer vertices.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4680"/>
        <w:gridCol w:w="4680"/>
      </w:tblGrid>
      <w:tr w:rsidR="00505A6C" w14:paraId="705B0F46" w14:textId="77777777" w:rsidTr="008F53AD">
        <w:trPr>
          <w:cantSplit/>
          <w:jc w:val="center"/>
        </w:trPr>
        <w:tc>
          <w:tcPr>
            <w:tcW w:w="2500" w:type="pct"/>
          </w:tcPr>
          <w:p w14:paraId="24154A10" w14:textId="77777777" w:rsidR="00505A6C" w:rsidRDefault="00505A6C" w:rsidP="008F53AD">
            <w:pPr>
              <w:jc w:val="center"/>
            </w:pPr>
            <w:r>
              <w:rPr>
                <w:noProof/>
              </w:rPr>
              <w:drawing>
                <wp:inline distT="0" distB="0" distL="0" distR="0" wp14:anchorId="713DE016" wp14:editId="6DCAA0BB">
                  <wp:extent cx="2743200" cy="24427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_lon_grid_tessellation.png"/>
                          <pic:cNvPicPr/>
                        </pic:nvPicPr>
                        <pic:blipFill>
                          <a:blip r:embed="rId11">
                            <a:extLst>
                              <a:ext uri="{28A0092B-C50C-407E-A947-70E740481C1C}">
                                <a14:useLocalDpi xmlns:a14="http://schemas.microsoft.com/office/drawing/2010/main" val="0"/>
                              </a:ext>
                            </a:extLst>
                          </a:blip>
                          <a:stretch>
                            <a:fillRect/>
                          </a:stretch>
                        </pic:blipFill>
                        <pic:spPr>
                          <a:xfrm>
                            <a:off x="0" y="0"/>
                            <a:ext cx="2743200" cy="2442708"/>
                          </a:xfrm>
                          <a:prstGeom prst="rect">
                            <a:avLst/>
                          </a:prstGeom>
                        </pic:spPr>
                      </pic:pic>
                    </a:graphicData>
                  </a:graphic>
                </wp:inline>
              </w:drawing>
            </w:r>
          </w:p>
        </w:tc>
        <w:tc>
          <w:tcPr>
            <w:tcW w:w="2500" w:type="pct"/>
          </w:tcPr>
          <w:p w14:paraId="5FC70015" w14:textId="77777777" w:rsidR="00505A6C" w:rsidRDefault="00505A6C" w:rsidP="008F53AD">
            <w:pPr>
              <w:jc w:val="center"/>
            </w:pPr>
            <w:r>
              <w:rPr>
                <w:noProof/>
              </w:rPr>
              <w:drawing>
                <wp:inline distT="0" distB="0" distL="0" distR="0" wp14:anchorId="118516B4" wp14:editId="39C4B91A">
                  <wp:extent cx="2743200" cy="2442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ar_grid_tessellation.png"/>
                          <pic:cNvPicPr/>
                        </pic:nvPicPr>
                        <pic:blipFill>
                          <a:blip r:embed="rId12">
                            <a:extLst>
                              <a:ext uri="{28A0092B-C50C-407E-A947-70E740481C1C}">
                                <a14:useLocalDpi xmlns:a14="http://schemas.microsoft.com/office/drawing/2010/main" val="0"/>
                              </a:ext>
                            </a:extLst>
                          </a:blip>
                          <a:stretch>
                            <a:fillRect/>
                          </a:stretch>
                        </pic:blipFill>
                        <pic:spPr>
                          <a:xfrm>
                            <a:off x="0" y="0"/>
                            <a:ext cx="2743200" cy="2442708"/>
                          </a:xfrm>
                          <a:prstGeom prst="rect">
                            <a:avLst/>
                          </a:prstGeom>
                        </pic:spPr>
                      </pic:pic>
                    </a:graphicData>
                  </a:graphic>
                </wp:inline>
              </w:drawing>
            </w:r>
          </w:p>
        </w:tc>
      </w:tr>
      <w:tr w:rsidR="00505A6C" w14:paraId="1274011A" w14:textId="77777777" w:rsidTr="008F53AD">
        <w:trPr>
          <w:cantSplit/>
          <w:jc w:val="center"/>
        </w:trPr>
        <w:tc>
          <w:tcPr>
            <w:tcW w:w="5000" w:type="pct"/>
            <w:gridSpan w:val="2"/>
          </w:tcPr>
          <w:p w14:paraId="7065F4FA" w14:textId="77777777" w:rsidR="00505A6C" w:rsidRPr="005F0AAA" w:rsidRDefault="00505A6C" w:rsidP="008F53AD">
            <w:r w:rsidRPr="0014335C">
              <w:rPr>
                <w:b/>
              </w:rPr>
              <w:t>Figure 1</w:t>
            </w:r>
            <w:r w:rsidRPr="005F0AAA">
              <w:t xml:space="preserve"> – Comparison of a regular latitude longitude grid and a uniform triangular tessellation.  In both grids the edge lengths are approximately 4°.</w:t>
            </w:r>
          </w:p>
        </w:tc>
      </w:tr>
    </w:tbl>
    <w:p w14:paraId="4742F449" w14:textId="77777777" w:rsidR="0014335C" w:rsidRPr="0014335C" w:rsidRDefault="0014335C" w:rsidP="0014335C">
      <w:r w:rsidRPr="0014335C">
        <w:t xml:space="preserve">A </w:t>
      </w:r>
      <w:proofErr w:type="spellStart"/>
      <w:r w:rsidRPr="0014335C">
        <w:t>GeoTess</w:t>
      </w:r>
      <w:proofErr w:type="spellEnd"/>
      <w:r w:rsidRPr="0014335C">
        <w:t xml:space="preserve"> model is comprised of the following elements:</w:t>
      </w:r>
    </w:p>
    <w:p w14:paraId="6EA27673" w14:textId="77777777" w:rsidR="0014335C" w:rsidRPr="0014335C" w:rsidRDefault="0014335C" w:rsidP="0014335C">
      <w:pPr>
        <w:numPr>
          <w:ilvl w:val="0"/>
          <w:numId w:val="5"/>
        </w:numPr>
        <w:tabs>
          <w:tab w:val="num" w:pos="360"/>
        </w:tabs>
      </w:pPr>
      <w:r w:rsidRPr="0014335C">
        <w:t xml:space="preserve">A set of </w:t>
      </w:r>
      <w:r w:rsidRPr="0014335C">
        <w:rPr>
          <w:b/>
        </w:rPr>
        <w:t>layers</w:t>
      </w:r>
      <w:r w:rsidRPr="0014335C">
        <w:t xml:space="preserve"> (Figure 2).  Each layer spans the entire 2D geographic extent of the model. The boundaries at the top and bottom of a layer may have topography.  Within each layer, model data values are continuous, both geographically and radially.  Model data values may be discontinuous across layer boundaries.  Layers may have zero thickness at some or all geographic locations. An important limitation of the parameterization used by </w:t>
      </w:r>
      <w:proofErr w:type="spellStart"/>
      <w:r w:rsidRPr="0014335C">
        <w:t>GeoTess</w:t>
      </w:r>
      <w:proofErr w:type="spellEnd"/>
      <w:r w:rsidRPr="0014335C">
        <w:t xml:space="preserve"> is that layer boundaries may not fold back on themselves, i.e., any radial line emanating from the center of the Earth must intersect each layer boundary exactly one time.</w:t>
      </w:r>
    </w:p>
    <w:p w14:paraId="69A70320" w14:textId="5F7CE14D" w:rsidR="0014335C" w:rsidRPr="0014335C" w:rsidRDefault="0014335C" w:rsidP="0014335C">
      <w:pPr>
        <w:numPr>
          <w:ilvl w:val="0"/>
          <w:numId w:val="5"/>
        </w:numPr>
        <w:tabs>
          <w:tab w:val="num" w:pos="360"/>
        </w:tabs>
      </w:pPr>
      <w:r w:rsidRPr="0014335C">
        <w:t xml:space="preserve">A set of </w:t>
      </w:r>
      <w:r w:rsidRPr="0014335C">
        <w:rPr>
          <w:b/>
        </w:rPr>
        <w:t>multi-level tessellations</w:t>
      </w:r>
      <w:r w:rsidRPr="0014335C">
        <w:t xml:space="preserve"> (Figure 3).  Each layer will be associated with one multi-level </w:t>
      </w:r>
      <w:proofErr w:type="gramStart"/>
      <w:r w:rsidRPr="0014335C">
        <w:t>tessellation</w:t>
      </w:r>
      <w:proofErr w:type="gramEnd"/>
      <w:r w:rsidRPr="0014335C">
        <w:t xml:space="preserve"> but many layers may be associated with each multi-level tessellation, i.e., there is a many-to-one relationship between layers and multi-level tessellations.  By associating layers that are deep in the Earth with low resolution multi-level tessellations and layers at shallower levels in the Earth with higher resolution multi-level tessellations, the resolution of the model can be varied radially as necessary to achieve more appropriate sampling.</w:t>
      </w:r>
    </w:p>
    <w:p w14:paraId="472FCB73" w14:textId="77777777" w:rsidR="0014335C" w:rsidRPr="0014335C" w:rsidRDefault="00505A6C" w:rsidP="0014335C">
      <w:pPr>
        <w:numPr>
          <w:ilvl w:val="0"/>
          <w:numId w:val="5"/>
        </w:numPr>
        <w:tabs>
          <w:tab w:val="num" w:pos="540"/>
        </w:tabs>
      </w:pPr>
      <w:r w:rsidRPr="0014335C">
        <w:rPr>
          <w:b/>
          <w:noProof/>
          <w:u w:val="single"/>
        </w:rPr>
        <w:lastRenderedPageBreak/>
        <mc:AlternateContent>
          <mc:Choice Requires="wps">
            <w:drawing>
              <wp:inline distT="0" distB="0" distL="0" distR="0" wp14:anchorId="4AFDFFBF" wp14:editId="3864B5FE">
                <wp:extent cx="5943600" cy="5257800"/>
                <wp:effectExtent l="0" t="0" r="0" b="0"/>
                <wp:docPr id="1" name="Text Box 1"/>
                <wp:cNvGraphicFramePr/>
                <a:graphic xmlns:a="http://schemas.openxmlformats.org/drawingml/2006/main">
                  <a:graphicData uri="http://schemas.microsoft.com/office/word/2010/wordprocessingShape">
                    <wps:wsp>
                      <wps:cNvSpPr txBox="1"/>
                      <wps:spPr>
                        <a:xfrm>
                          <a:off x="0" y="0"/>
                          <a:ext cx="5943600" cy="52578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right w:w="0" w:type="dxa"/>
                              </w:tblCellMar>
                              <w:tblLook w:val="04A0" w:firstRow="1" w:lastRow="0" w:firstColumn="1" w:lastColumn="0" w:noHBand="0" w:noVBand="1"/>
                            </w:tblPr>
                            <w:tblGrid>
                              <w:gridCol w:w="9360"/>
                            </w:tblGrid>
                            <w:tr w:rsidR="00960396" w14:paraId="4E7D8D48" w14:textId="77777777" w:rsidTr="00306151">
                              <w:trPr>
                                <w:cantSplit/>
                                <w:jc w:val="center"/>
                              </w:trPr>
                              <w:tc>
                                <w:tcPr>
                                  <w:tcW w:w="9360" w:type="dxa"/>
                                </w:tcPr>
                                <w:p w14:paraId="1892B02E" w14:textId="77777777" w:rsidR="00960396" w:rsidRDefault="00960396" w:rsidP="0014335C">
                                  <w:pPr>
                                    <w:jc w:val="center"/>
                                  </w:pPr>
                                  <w:r w:rsidRPr="00166DD2">
                                    <w:rPr>
                                      <w:noProof/>
                                    </w:rPr>
                                    <w:drawing>
                                      <wp:inline distT="0" distB="0" distL="0" distR="0" wp14:anchorId="40C2BF29" wp14:editId="0A2C4E1B">
                                        <wp:extent cx="4210878" cy="3749040"/>
                                        <wp:effectExtent l="0" t="0" r="5715" b="1016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3">
                                                  <a:extLst>
                                                    <a:ext uri="{28A0092B-C50C-407E-A947-70E740481C1C}">
                                                      <a14:useLocalDpi xmlns:a14="http://schemas.microsoft.com/office/drawing/2010/main" val="0"/>
                                                    </a:ext>
                                                  </a:extLst>
                                                </a:blip>
                                                <a:srcRect l="8155" t="2500" r="2002"/>
                                                <a:stretch/>
                                              </pic:blipFill>
                                              <pic:spPr bwMode="auto">
                                                <a:xfrm>
                                                  <a:off x="0" y="0"/>
                                                  <a:ext cx="4210878" cy="37490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960396" w14:paraId="7A740B20" w14:textId="77777777" w:rsidTr="0014335C">
                              <w:trPr>
                                <w:cantSplit/>
                                <w:jc w:val="center"/>
                              </w:trPr>
                              <w:tc>
                                <w:tcPr>
                                  <w:tcW w:w="9360" w:type="dxa"/>
                                </w:tcPr>
                                <w:p w14:paraId="41A1E251" w14:textId="77777777" w:rsidR="00960396" w:rsidRPr="00357E28" w:rsidRDefault="00960396" w:rsidP="00820105">
                                  <w:r w:rsidRPr="00820105">
                                    <w:rPr>
                                      <w:b/>
                                    </w:rPr>
                                    <w:t>Figure 2</w:t>
                                  </w:r>
                                  <w:r w:rsidRPr="00357E28">
                                    <w:t xml:space="preserve"> – A slice through a</w:t>
                                  </w:r>
                                  <w:r>
                                    <w:t xml:space="preserve"> portion of a global</w:t>
                                  </w:r>
                                  <w:r w:rsidRPr="00357E28">
                                    <w:t xml:space="preserve"> 3D P velocity model.  The model consists of a number of layers, such as the Inner Core, Outer Core, etc. Each layer is associated with a separate multi-level tessellation, providing variable resolution in the radial direction.  Profiles are defined as a set of nodes, all within a single layer of the model, positioned along a line with constant geographic position. Note the variable resolution in the geographic dimensions in the upper mantle.</w:t>
                                  </w:r>
                                </w:p>
                              </w:tc>
                            </w:tr>
                          </w:tbl>
                          <w:p w14:paraId="50DBB253" w14:textId="77777777" w:rsidR="00960396" w:rsidRDefault="00960396" w:rsidP="00505A6C"/>
                        </w:txbxContent>
                      </wps:txbx>
                      <wps:bodyPr rot="0" spcFirstLastPara="0" vertOverflow="overflow" horzOverflow="overflow" vert="horz" wrap="square" lIns="2" tIns="137160" rIns="0" bIns="0" numCol="1" spcCol="0" rtlCol="0" fromWordArt="0" anchor="t" anchorCtr="0" forceAA="0" compatLnSpc="1">
                        <a:prstTxWarp prst="textNoShape">
                          <a:avLst/>
                        </a:prstTxWarp>
                        <a:noAutofit/>
                      </wps:bodyPr>
                    </wps:wsp>
                  </a:graphicData>
                </a:graphic>
              </wp:inline>
            </w:drawing>
          </mc:Choice>
          <mc:Fallback>
            <w:pict>
              <v:shapetype w14:anchorId="4AFDFFBF" id="_x0000_t202" coordsize="21600,21600" o:spt="202" path="m,l,21600r21600,l21600,xe">
                <v:stroke joinstyle="miter"/>
                <v:path gradientshapeok="t" o:connecttype="rect"/>
              </v:shapetype>
              <v:shape id="Text Box 1" o:spid="_x0000_s1026" type="#_x0000_t202" style="width:468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" filled="f" stroked="f">
                <v:textbox inset=".†mm,10.8pt,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right w:w="0" w:type="dxa"/>
                        </w:tblCellMar>
                        <w:tblLook w:val="04A0" w:firstRow="1" w:lastRow="0" w:firstColumn="1" w:lastColumn="0" w:noHBand="0" w:noVBand="1"/>
                      </w:tblPr>
                      <w:tblGrid>
                        <w:gridCol w:w="9360"/>
                      </w:tblGrid>
                      <w:tr w:rsidR="00960396" w14:paraId="4E7D8D48" w14:textId="77777777" w:rsidTr="00306151">
                        <w:trPr>
                          <w:cantSplit/>
                          <w:jc w:val="center"/>
                        </w:trPr>
                        <w:tc>
                          <w:tcPr>
                            <w:tcW w:w="9360" w:type="dxa"/>
                          </w:tcPr>
                          <w:p w14:paraId="1892B02E" w14:textId="77777777" w:rsidR="00960396" w:rsidRDefault="00960396" w:rsidP="0014335C">
                            <w:pPr>
                              <w:jc w:val="center"/>
                            </w:pPr>
                            <w:r w:rsidRPr="00166DD2">
                              <w:rPr>
                                <w:noProof/>
                              </w:rPr>
                              <w:drawing>
                                <wp:inline distT="0" distB="0" distL="0" distR="0" wp14:anchorId="40C2BF29" wp14:editId="0A2C4E1B">
                                  <wp:extent cx="4210878" cy="3749040"/>
                                  <wp:effectExtent l="0" t="0" r="5715" b="1016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3">
                                            <a:extLst>
                                              <a:ext uri="{28A0092B-C50C-407E-A947-70E740481C1C}">
                                                <a14:useLocalDpi xmlns:a14="http://schemas.microsoft.com/office/drawing/2010/main" val="0"/>
                                              </a:ext>
                                            </a:extLst>
                                          </a:blip>
                                          <a:srcRect l="8155" t="2500" r="2002"/>
                                          <a:stretch/>
                                        </pic:blipFill>
                                        <pic:spPr bwMode="auto">
                                          <a:xfrm>
                                            <a:off x="0" y="0"/>
                                            <a:ext cx="4210878" cy="37490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960396" w14:paraId="7A740B20" w14:textId="77777777" w:rsidTr="0014335C">
                        <w:trPr>
                          <w:cantSplit/>
                          <w:jc w:val="center"/>
                        </w:trPr>
                        <w:tc>
                          <w:tcPr>
                            <w:tcW w:w="9360" w:type="dxa"/>
                          </w:tcPr>
                          <w:p w14:paraId="41A1E251" w14:textId="77777777" w:rsidR="00960396" w:rsidRPr="00357E28" w:rsidRDefault="00960396" w:rsidP="00820105">
                            <w:r w:rsidRPr="00820105">
                              <w:rPr>
                                <w:b/>
                              </w:rPr>
                              <w:t>Figure 2</w:t>
                            </w:r>
                            <w:r w:rsidRPr="00357E28">
                              <w:t xml:space="preserve"> – A slice through a</w:t>
                            </w:r>
                            <w:r>
                              <w:t xml:space="preserve"> portion of a global</w:t>
                            </w:r>
                            <w:r w:rsidRPr="00357E28">
                              <w:t xml:space="preserve"> 3D P velocity model.  The model consists of a number of layers, such as the Inner Core, Outer Core, etc. Each layer is associated with a separate multi-level tessellation, providing variable resolution in the radial direction.  Profiles are defined as a set of nodes, all within a single layer of the model, positioned along a line with constant geographic position. Note the variable resolution in the geographic dimensions in the upper mantle.</w:t>
                            </w:r>
                          </w:p>
                        </w:tc>
                      </w:tr>
                    </w:tbl>
                    <w:p w14:paraId="50DBB253" w14:textId="77777777" w:rsidR="00960396" w:rsidRDefault="00960396" w:rsidP="00505A6C"/>
                  </w:txbxContent>
                </v:textbox>
                <w10:anchorlock/>
              </v:shape>
            </w:pict>
          </mc:Fallback>
        </mc:AlternateContent>
      </w:r>
      <w:r w:rsidR="0014335C" w:rsidRPr="0014335C">
        <w:t xml:space="preserve">The </w:t>
      </w:r>
      <w:r w:rsidR="0014335C" w:rsidRPr="005A2D1B">
        <w:rPr>
          <w:b/>
        </w:rPr>
        <w:t>topology</w:t>
      </w:r>
      <w:r w:rsidR="0014335C" w:rsidRPr="0014335C">
        <w:t xml:space="preserve"> of each multi-level tessellation will consist of a set of </w:t>
      </w:r>
      <w:r w:rsidR="0014335C" w:rsidRPr="0014335C">
        <w:rPr>
          <w:b/>
        </w:rPr>
        <w:t>levels</w:t>
      </w:r>
      <w:r w:rsidR="0014335C" w:rsidRPr="0014335C">
        <w:t xml:space="preserve"> (see Figure 3), with each level consisting of a set of triangles that spans the surface of a unit sphere, without gaps or overlaps.  The triangles on a given tessellation level are obtained by subdivision of the triangles on the previous tessellation level, with the first tessellation level being an icosahedron.  Each multi-level tessellation may have variable resolution in the geographic dimensions (i.e. the triangles can be subdivided into smaller triangles arbitrarily).</w:t>
      </w:r>
      <w:r w:rsidR="00820105">
        <w:t xml:space="preserve">  Note the variable resolution of the final tessellation level in the bottom right panel.</w:t>
      </w:r>
    </w:p>
    <w:p w14:paraId="0F9CD90A" w14:textId="77777777" w:rsidR="0014335C" w:rsidRPr="0014335C" w:rsidRDefault="0014335C" w:rsidP="0014335C">
      <w:pPr>
        <w:numPr>
          <w:ilvl w:val="0"/>
          <w:numId w:val="5"/>
        </w:numPr>
        <w:tabs>
          <w:tab w:val="num" w:pos="540"/>
        </w:tabs>
      </w:pPr>
      <w:r w:rsidRPr="0014335C">
        <w:t xml:space="preserve">The </w:t>
      </w:r>
      <w:r w:rsidRPr="005A2D1B">
        <w:rPr>
          <w:b/>
        </w:rPr>
        <w:t>geometry</w:t>
      </w:r>
      <w:r w:rsidRPr="0014335C">
        <w:t xml:space="preserve"> of each multi-level tessellation will consist of a set of </w:t>
      </w:r>
      <w:r w:rsidRPr="0014335C">
        <w:rPr>
          <w:b/>
        </w:rPr>
        <w:t>vertices</w:t>
      </w:r>
      <w:r w:rsidRPr="0014335C">
        <w:t xml:space="preserve"> that defines the positions of the corners of the triangles. If a model is comprised of more than one multi-level tessellation, they will share common vertices, to the extent possible.</w:t>
      </w:r>
    </w:p>
    <w:p w14:paraId="0F3F1B71" w14:textId="77777777" w:rsidR="0014335C" w:rsidRPr="0014335C" w:rsidRDefault="0014335C" w:rsidP="0014335C">
      <w:pPr>
        <w:numPr>
          <w:ilvl w:val="0"/>
          <w:numId w:val="5"/>
        </w:numPr>
        <w:tabs>
          <w:tab w:val="num" w:pos="540"/>
        </w:tabs>
      </w:pPr>
      <w:r w:rsidRPr="0014335C">
        <w:rPr>
          <w:b/>
        </w:rPr>
        <w:t>Data arrays</w:t>
      </w:r>
      <w:r w:rsidRPr="0014335C">
        <w:t>.  Each data array is a 1D array of data values that may be of type double, float, long, int, short or byte.  All the data arrays in the model must be of the same type and must have the same number of elements.</w:t>
      </w:r>
    </w:p>
    <w:p w14:paraId="030C8A7B" w14:textId="77777777" w:rsidR="0014335C" w:rsidRPr="0014335C" w:rsidRDefault="00505A6C" w:rsidP="0014335C">
      <w:pPr>
        <w:numPr>
          <w:ilvl w:val="0"/>
          <w:numId w:val="5"/>
        </w:numPr>
        <w:tabs>
          <w:tab w:val="num" w:pos="540"/>
        </w:tabs>
      </w:pPr>
      <w:r w:rsidRPr="0014335C">
        <w:rPr>
          <w:noProof/>
        </w:rPr>
        <w:lastRenderedPageBreak/>
        <mc:AlternateContent>
          <mc:Choice Requires="wps">
            <w:drawing>
              <wp:anchor distT="0" distB="0" distL="114300" distR="114300" simplePos="0" relativeHeight="251661312" behindDoc="0" locked="0" layoutInCell="1" allowOverlap="0" wp14:anchorId="4C1F8876" wp14:editId="5E6180BE">
                <wp:simplePos x="0" y="0"/>
                <wp:positionH relativeFrom="column">
                  <wp:posOffset>0</wp:posOffset>
                </wp:positionH>
                <wp:positionV relativeFrom="margin">
                  <wp:posOffset>0</wp:posOffset>
                </wp:positionV>
                <wp:extent cx="5943600" cy="49149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943600" cy="49149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jc w:val="center"/>
                              <w:tblLook w:val="0600" w:firstRow="0" w:lastRow="0" w:firstColumn="0" w:lastColumn="0" w:noHBand="1" w:noVBand="1"/>
                            </w:tblPr>
                            <w:tblGrid>
                              <w:gridCol w:w="3096"/>
                              <w:gridCol w:w="3096"/>
                              <w:gridCol w:w="3096"/>
                            </w:tblGrid>
                            <w:tr w:rsidR="00960396" w14:paraId="5742F4DD" w14:textId="77777777" w:rsidTr="0014335C">
                              <w:trPr>
                                <w:cantSplit/>
                                <w:jc w:val="center"/>
                              </w:trPr>
                              <w:tc>
                                <w:tcPr>
                                  <w:tcW w:w="3096" w:type="dxa"/>
                                  <w:tcBorders>
                                    <w:top w:val="nil"/>
                                    <w:left w:val="nil"/>
                                    <w:bottom w:val="nil"/>
                                    <w:right w:val="nil"/>
                                  </w:tcBorders>
                                </w:tcPr>
                                <w:p w14:paraId="33600F15" w14:textId="77777777" w:rsidR="00960396" w:rsidRDefault="00960396" w:rsidP="0014335C">
                                  <w:pPr>
                                    <w:jc w:val="center"/>
                                  </w:pPr>
                                  <w:r>
                                    <w:rPr>
                                      <w:noProof/>
                                    </w:rPr>
                                    <w:drawing>
                                      <wp:inline distT="0" distB="0" distL="0" distR="0" wp14:anchorId="60BD1CDA" wp14:editId="5208B621">
                                        <wp:extent cx="1828800" cy="1701165"/>
                                        <wp:effectExtent l="0" t="0" r="0" b="635"/>
                                        <wp:docPr id="11" name="P 18" descr="tessellatio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8" descr="tessellation_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072F5F71" w14:textId="77777777" w:rsidR="00960396" w:rsidRDefault="00960396" w:rsidP="0014335C">
                                  <w:pPr>
                                    <w:jc w:val="center"/>
                                  </w:pPr>
                                  <w:r>
                                    <w:rPr>
                                      <w:noProof/>
                                    </w:rPr>
                                    <w:drawing>
                                      <wp:inline distT="0" distB="0" distL="0" distR="0" wp14:anchorId="333FEF26" wp14:editId="36C65282">
                                        <wp:extent cx="1828800" cy="1701165"/>
                                        <wp:effectExtent l="0" t="0" r="0" b="635"/>
                                        <wp:docPr id="12" name="P 22" descr="tessellation_1_ex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2" descr="tessellation_1_extr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3F6D181D" w14:textId="77777777" w:rsidR="00960396" w:rsidRDefault="00960396" w:rsidP="0014335C">
                                  <w:pPr>
                                    <w:jc w:val="center"/>
                                    <w:rPr>
                                      <w:noProof/>
                                    </w:rPr>
                                  </w:pPr>
                                  <w:r>
                                    <w:rPr>
                                      <w:noProof/>
                                    </w:rPr>
                                    <w:drawing>
                                      <wp:inline distT="0" distB="0" distL="0" distR="0" wp14:anchorId="71580690" wp14:editId="5900AB23">
                                        <wp:extent cx="1828800" cy="1701165"/>
                                        <wp:effectExtent l="0" t="0" r="0" b="635"/>
                                        <wp:docPr id="13" name="P 19" descr="tesse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9" descr="tessellation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960396" w14:paraId="66380EBB" w14:textId="77777777" w:rsidTr="0014335C">
                              <w:trPr>
                                <w:cantSplit/>
                                <w:jc w:val="center"/>
                              </w:trPr>
                              <w:tc>
                                <w:tcPr>
                                  <w:tcW w:w="3096" w:type="dxa"/>
                                  <w:tcBorders>
                                    <w:top w:val="nil"/>
                                    <w:left w:val="nil"/>
                                    <w:bottom w:val="nil"/>
                                    <w:right w:val="nil"/>
                                  </w:tcBorders>
                                </w:tcPr>
                                <w:p w14:paraId="3EB8A471" w14:textId="77777777" w:rsidR="00960396" w:rsidRDefault="00960396" w:rsidP="0014335C">
                                  <w:pPr>
                                    <w:jc w:val="center"/>
                                  </w:pPr>
                                  <w:r>
                                    <w:rPr>
                                      <w:noProof/>
                                    </w:rPr>
                                    <w:drawing>
                                      <wp:inline distT="0" distB="0" distL="0" distR="0" wp14:anchorId="09B23C0E" wp14:editId="15B68C80">
                                        <wp:extent cx="1828800" cy="1701165"/>
                                        <wp:effectExtent l="0" t="0" r="0" b="635"/>
                                        <wp:docPr id="14" name="P 20" descr="tesse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0" descr="tessellation_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4C895AF1" w14:textId="77777777" w:rsidR="00960396" w:rsidRDefault="00960396" w:rsidP="0014335C">
                                  <w:pPr>
                                    <w:jc w:val="center"/>
                                  </w:pPr>
                                  <w:r>
                                    <w:rPr>
                                      <w:noProof/>
                                    </w:rPr>
                                    <w:drawing>
                                      <wp:inline distT="0" distB="0" distL="0" distR="0" wp14:anchorId="1738D2CF" wp14:editId="79FC0D89">
                                        <wp:extent cx="1828800" cy="1701165"/>
                                        <wp:effectExtent l="0" t="0" r="0" b="635"/>
                                        <wp:docPr id="15" name="P 21" descr="tesse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1" descr="tessellation_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4C72ABDD" w14:textId="77777777" w:rsidR="00960396" w:rsidRDefault="00960396" w:rsidP="0014335C">
                                  <w:pPr>
                                    <w:jc w:val="center"/>
                                    <w:rPr>
                                      <w:noProof/>
                                    </w:rPr>
                                  </w:pPr>
                                  <w:r>
                                    <w:rPr>
                                      <w:noProof/>
                                    </w:rPr>
                                    <w:drawing>
                                      <wp:inline distT="0" distB="0" distL="0" distR="0" wp14:anchorId="55A045C4" wp14:editId="00A159EE">
                                        <wp:extent cx="1828800" cy="1701165"/>
                                        <wp:effectExtent l="0" t="0" r="0" b="635"/>
                                        <wp:docPr id="16" name="P 17" descr="tessellation_5_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7" descr="tessellation_5_polyg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960396" w14:paraId="45539884" w14:textId="77777777" w:rsidTr="0014335C">
                              <w:trPr>
                                <w:cantSplit/>
                                <w:trHeight w:val="486"/>
                                <w:jc w:val="center"/>
                              </w:trPr>
                              <w:tc>
                                <w:tcPr>
                                  <w:tcW w:w="9288" w:type="dxa"/>
                                  <w:gridSpan w:val="3"/>
                                  <w:tcBorders>
                                    <w:top w:val="nil"/>
                                    <w:left w:val="nil"/>
                                    <w:bottom w:val="nil"/>
                                    <w:right w:val="nil"/>
                                  </w:tcBorders>
                                </w:tcPr>
                                <w:p w14:paraId="0F9A06C9" w14:textId="77777777" w:rsidR="00960396" w:rsidRDefault="00960396" w:rsidP="0014335C"/>
                                <w:p w14:paraId="2303013F" w14:textId="77777777" w:rsidR="00960396" w:rsidRPr="00357E28" w:rsidRDefault="00960396" w:rsidP="00820105">
                                  <w:r w:rsidRPr="00820105">
                                    <w:rPr>
                                      <w:b/>
                                    </w:rPr>
                                    <w:t>Figure 3</w:t>
                                  </w:r>
                                  <w:r w:rsidRPr="00357E28">
                                    <w:t xml:space="preserve"> – Construction of a multi-level tessellation by iterative subdivision of triangles.  Each image represents one level and together the levels comprise a single multi-level tessellation.</w:t>
                                  </w:r>
                                </w:p>
                              </w:tc>
                            </w:tr>
                          </w:tbl>
                          <w:p w14:paraId="330ED67F" w14:textId="77777777" w:rsidR="00960396" w:rsidRDefault="00960396" w:rsidP="00505A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1F8876" id="Text Box 2" o:spid="_x0000_s1027" type="#_x0000_t202" style="position:absolute;left:0;text-align:left;margin-left:0;margin-top:0;width:468pt;height:3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" o:allowoverlap="f" filled="f" stroked="f">
                <v:textbox>
                  <w:txbxContent>
                    <w:tbl>
                      <w:tblPr>
                        <w:tblStyle w:val="TableGrid"/>
                        <w:tblW w:w="0" w:type="auto"/>
                        <w:jc w:val="center"/>
                        <w:tblLook w:val="0600" w:firstRow="0" w:lastRow="0" w:firstColumn="0" w:lastColumn="0" w:noHBand="1" w:noVBand="1"/>
                      </w:tblPr>
                      <w:tblGrid>
                        <w:gridCol w:w="3096"/>
                        <w:gridCol w:w="3096"/>
                        <w:gridCol w:w="3096"/>
                      </w:tblGrid>
                      <w:tr w:rsidR="00960396" w14:paraId="5742F4DD" w14:textId="77777777" w:rsidTr="0014335C">
                        <w:trPr>
                          <w:cantSplit/>
                          <w:jc w:val="center"/>
                        </w:trPr>
                        <w:tc>
                          <w:tcPr>
                            <w:tcW w:w="3096" w:type="dxa"/>
                            <w:tcBorders>
                              <w:top w:val="nil"/>
                              <w:left w:val="nil"/>
                              <w:bottom w:val="nil"/>
                              <w:right w:val="nil"/>
                            </w:tcBorders>
                          </w:tcPr>
                          <w:p w14:paraId="33600F15" w14:textId="77777777" w:rsidR="00960396" w:rsidRDefault="00960396" w:rsidP="0014335C">
                            <w:pPr>
                              <w:jc w:val="center"/>
                            </w:pPr>
                            <w:r>
                              <w:rPr>
                                <w:noProof/>
                              </w:rPr>
                              <w:drawing>
                                <wp:inline distT="0" distB="0" distL="0" distR="0" wp14:anchorId="60BD1CDA" wp14:editId="5208B621">
                                  <wp:extent cx="1828800" cy="1701165"/>
                                  <wp:effectExtent l="0" t="0" r="0" b="635"/>
                                  <wp:docPr id="11" name="P 18" descr="tessellatio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8" descr="tessellation_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072F5F71" w14:textId="77777777" w:rsidR="00960396" w:rsidRDefault="00960396" w:rsidP="0014335C">
                            <w:pPr>
                              <w:jc w:val="center"/>
                            </w:pPr>
                            <w:r>
                              <w:rPr>
                                <w:noProof/>
                              </w:rPr>
                              <w:drawing>
                                <wp:inline distT="0" distB="0" distL="0" distR="0" wp14:anchorId="333FEF26" wp14:editId="36C65282">
                                  <wp:extent cx="1828800" cy="1701165"/>
                                  <wp:effectExtent l="0" t="0" r="0" b="635"/>
                                  <wp:docPr id="12" name="P 22" descr="tessellation_1_ex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2" descr="tessellation_1_extr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3F6D181D" w14:textId="77777777" w:rsidR="00960396" w:rsidRDefault="00960396" w:rsidP="0014335C">
                            <w:pPr>
                              <w:jc w:val="center"/>
                              <w:rPr>
                                <w:noProof/>
                              </w:rPr>
                            </w:pPr>
                            <w:r>
                              <w:rPr>
                                <w:noProof/>
                              </w:rPr>
                              <w:drawing>
                                <wp:inline distT="0" distB="0" distL="0" distR="0" wp14:anchorId="71580690" wp14:editId="5900AB23">
                                  <wp:extent cx="1828800" cy="1701165"/>
                                  <wp:effectExtent l="0" t="0" r="0" b="635"/>
                                  <wp:docPr id="13" name="P 19" descr="tesse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9" descr="tessellation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960396" w14:paraId="66380EBB" w14:textId="77777777" w:rsidTr="0014335C">
                        <w:trPr>
                          <w:cantSplit/>
                          <w:jc w:val="center"/>
                        </w:trPr>
                        <w:tc>
                          <w:tcPr>
                            <w:tcW w:w="3096" w:type="dxa"/>
                            <w:tcBorders>
                              <w:top w:val="nil"/>
                              <w:left w:val="nil"/>
                              <w:bottom w:val="nil"/>
                              <w:right w:val="nil"/>
                            </w:tcBorders>
                          </w:tcPr>
                          <w:p w14:paraId="3EB8A471" w14:textId="77777777" w:rsidR="00960396" w:rsidRDefault="00960396" w:rsidP="0014335C">
                            <w:pPr>
                              <w:jc w:val="center"/>
                            </w:pPr>
                            <w:r>
                              <w:rPr>
                                <w:noProof/>
                              </w:rPr>
                              <w:drawing>
                                <wp:inline distT="0" distB="0" distL="0" distR="0" wp14:anchorId="09B23C0E" wp14:editId="15B68C80">
                                  <wp:extent cx="1828800" cy="1701165"/>
                                  <wp:effectExtent l="0" t="0" r="0" b="635"/>
                                  <wp:docPr id="14" name="P 20" descr="tesse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0" descr="tessellation_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4C895AF1" w14:textId="77777777" w:rsidR="00960396" w:rsidRDefault="00960396" w:rsidP="0014335C">
                            <w:pPr>
                              <w:jc w:val="center"/>
                            </w:pPr>
                            <w:r>
                              <w:rPr>
                                <w:noProof/>
                              </w:rPr>
                              <w:drawing>
                                <wp:inline distT="0" distB="0" distL="0" distR="0" wp14:anchorId="1738D2CF" wp14:editId="79FC0D89">
                                  <wp:extent cx="1828800" cy="1701165"/>
                                  <wp:effectExtent l="0" t="0" r="0" b="635"/>
                                  <wp:docPr id="15" name="P 21" descr="tesse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1" descr="tessellation_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4C72ABDD" w14:textId="77777777" w:rsidR="00960396" w:rsidRDefault="00960396" w:rsidP="0014335C">
                            <w:pPr>
                              <w:jc w:val="center"/>
                              <w:rPr>
                                <w:noProof/>
                              </w:rPr>
                            </w:pPr>
                            <w:r>
                              <w:rPr>
                                <w:noProof/>
                              </w:rPr>
                              <w:drawing>
                                <wp:inline distT="0" distB="0" distL="0" distR="0" wp14:anchorId="55A045C4" wp14:editId="00A159EE">
                                  <wp:extent cx="1828800" cy="1701165"/>
                                  <wp:effectExtent l="0" t="0" r="0" b="635"/>
                                  <wp:docPr id="16" name="P 17" descr="tessellation_5_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7" descr="tessellation_5_polyg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960396" w14:paraId="45539884" w14:textId="77777777" w:rsidTr="0014335C">
                        <w:trPr>
                          <w:cantSplit/>
                          <w:trHeight w:val="486"/>
                          <w:jc w:val="center"/>
                        </w:trPr>
                        <w:tc>
                          <w:tcPr>
                            <w:tcW w:w="9288" w:type="dxa"/>
                            <w:gridSpan w:val="3"/>
                            <w:tcBorders>
                              <w:top w:val="nil"/>
                              <w:left w:val="nil"/>
                              <w:bottom w:val="nil"/>
                              <w:right w:val="nil"/>
                            </w:tcBorders>
                          </w:tcPr>
                          <w:p w14:paraId="0F9A06C9" w14:textId="77777777" w:rsidR="00960396" w:rsidRDefault="00960396" w:rsidP="0014335C"/>
                          <w:p w14:paraId="2303013F" w14:textId="77777777" w:rsidR="00960396" w:rsidRPr="00357E28" w:rsidRDefault="00960396" w:rsidP="00820105">
                            <w:r w:rsidRPr="00820105">
                              <w:rPr>
                                <w:b/>
                              </w:rPr>
                              <w:t>Figure 3</w:t>
                            </w:r>
                            <w:r w:rsidRPr="00357E28">
                              <w:t xml:space="preserve"> – Construction of a multi-level tessellation by iterative subdivision of triangles.  Each image represents one level and together the levels comprise a single multi-level tessellation.</w:t>
                            </w:r>
                          </w:p>
                        </w:tc>
                      </w:tr>
                    </w:tbl>
                    <w:p w14:paraId="330ED67F" w14:textId="77777777" w:rsidR="00960396" w:rsidRDefault="00960396" w:rsidP="00505A6C"/>
                  </w:txbxContent>
                </v:textbox>
                <w10:wrap type="topAndBottom" anchory="margin"/>
              </v:shape>
            </w:pict>
          </mc:Fallback>
        </mc:AlternateContent>
      </w:r>
      <w:r w:rsidR="0014335C" w:rsidRPr="0014335C">
        <w:rPr>
          <w:b/>
        </w:rPr>
        <w:t>Profiles</w:t>
      </w:r>
      <w:r w:rsidR="0014335C" w:rsidRPr="0014335C">
        <w:t>.  Each profile is composed of a set of monotonically increasing radii and a set of data arrays.  Each profile is associated with a single vertex and a single layer in the model.  The first and last radii in a profile define the bottom and top of the associated layer at the geographic position of the vertex.  Several types of profiles are supported:</w:t>
      </w:r>
    </w:p>
    <w:p w14:paraId="13294EA7" w14:textId="77777777" w:rsidR="0014335C" w:rsidRPr="0014335C" w:rsidRDefault="0014335C" w:rsidP="0014335C">
      <w:pPr>
        <w:numPr>
          <w:ilvl w:val="1"/>
          <w:numId w:val="5"/>
        </w:numPr>
        <w:tabs>
          <w:tab w:val="clear" w:pos="1440"/>
          <w:tab w:val="num" w:pos="720"/>
        </w:tabs>
      </w:pPr>
      <w:r w:rsidRPr="0014335C">
        <w:rPr>
          <w:b/>
        </w:rPr>
        <w:t>N-Point profiles</w:t>
      </w:r>
      <w:r w:rsidRPr="0014335C">
        <w:t xml:space="preserve"> consist of two or more radii and an equal number of data arrays, with one data array associated with each radius.  </w:t>
      </w:r>
    </w:p>
    <w:p w14:paraId="32BB1877" w14:textId="77777777" w:rsidR="0014335C" w:rsidRPr="0014335C" w:rsidRDefault="0014335C" w:rsidP="0014335C">
      <w:pPr>
        <w:numPr>
          <w:ilvl w:val="1"/>
          <w:numId w:val="5"/>
        </w:numPr>
        <w:tabs>
          <w:tab w:val="clear" w:pos="1440"/>
          <w:tab w:val="num" w:pos="720"/>
        </w:tabs>
      </w:pPr>
      <w:r w:rsidRPr="0014335C">
        <w:rPr>
          <w:b/>
        </w:rPr>
        <w:t>Constant value profiles</w:t>
      </w:r>
      <w:r w:rsidRPr="0014335C">
        <w:t xml:space="preserve"> consist of two radii and a single data array that defines the data values for the entire radial span of the profile.</w:t>
      </w:r>
    </w:p>
    <w:p w14:paraId="4EA655C3" w14:textId="77777777" w:rsidR="0014335C" w:rsidRPr="0014335C" w:rsidRDefault="0014335C" w:rsidP="0014335C">
      <w:pPr>
        <w:numPr>
          <w:ilvl w:val="1"/>
          <w:numId w:val="5"/>
        </w:numPr>
        <w:tabs>
          <w:tab w:val="clear" w:pos="1440"/>
          <w:tab w:val="num" w:pos="720"/>
        </w:tabs>
      </w:pPr>
      <w:r w:rsidRPr="0014335C">
        <w:rPr>
          <w:b/>
        </w:rPr>
        <w:t>Thin profiles</w:t>
      </w:r>
      <w:r w:rsidRPr="0014335C">
        <w:t xml:space="preserve"> consist of a single radius and a single data array.  They have zero thickness, i.e., the radius of the bottom and top of the profile are equal.</w:t>
      </w:r>
    </w:p>
    <w:p w14:paraId="5E34ED15" w14:textId="77777777" w:rsidR="0014335C" w:rsidRPr="0014335C" w:rsidRDefault="0014335C" w:rsidP="0014335C">
      <w:pPr>
        <w:numPr>
          <w:ilvl w:val="1"/>
          <w:numId w:val="5"/>
        </w:numPr>
        <w:tabs>
          <w:tab w:val="clear" w:pos="1440"/>
          <w:tab w:val="num" w:pos="720"/>
        </w:tabs>
      </w:pPr>
      <w:r w:rsidRPr="0014335C">
        <w:rPr>
          <w:b/>
        </w:rPr>
        <w:t>Empty profiles</w:t>
      </w:r>
      <w:r w:rsidRPr="0014335C">
        <w:t xml:space="preserve"> consist of two radii but no data arrays.</w:t>
      </w:r>
    </w:p>
    <w:p w14:paraId="2F783744" w14:textId="77777777" w:rsidR="0014335C" w:rsidRDefault="0014335C" w:rsidP="0014335C">
      <w:pPr>
        <w:numPr>
          <w:ilvl w:val="1"/>
          <w:numId w:val="5"/>
        </w:numPr>
        <w:tabs>
          <w:tab w:val="clear" w:pos="1440"/>
          <w:tab w:val="num" w:pos="720"/>
        </w:tabs>
      </w:pPr>
      <w:r w:rsidRPr="0014335C">
        <w:rPr>
          <w:b/>
        </w:rPr>
        <w:t>Surface profiles</w:t>
      </w:r>
      <w:r w:rsidRPr="0014335C">
        <w:t xml:space="preserve"> consist of only a single data array.  They have no radius values. T</w:t>
      </w:r>
      <w:r w:rsidR="0044684E">
        <w:t>ogether with Empty Surface profiles, t</w:t>
      </w:r>
      <w:r w:rsidRPr="0014335C">
        <w:t>hese are used to support 2D models.</w:t>
      </w:r>
      <w:r w:rsidR="000D6B46">
        <w:t xml:space="preserve">  Surface profiles are incompatible with all other profile types.  If a model contains any surface profiles, it cannot contain any profiles of any other type.</w:t>
      </w:r>
    </w:p>
    <w:p w14:paraId="31ECF01D" w14:textId="77777777" w:rsidR="0044684E" w:rsidRDefault="0044684E" w:rsidP="0044684E">
      <w:pPr>
        <w:numPr>
          <w:ilvl w:val="1"/>
          <w:numId w:val="5"/>
        </w:numPr>
        <w:tabs>
          <w:tab w:val="clear" w:pos="1440"/>
          <w:tab w:val="num" w:pos="720"/>
        </w:tabs>
      </w:pPr>
      <w:r>
        <w:rPr>
          <w:b/>
        </w:rPr>
        <w:lastRenderedPageBreak/>
        <w:t>Empty Surface profiles</w:t>
      </w:r>
      <w:r>
        <w:t xml:space="preserve"> consist of no radii and no data. </w:t>
      </w:r>
    </w:p>
    <w:p w14:paraId="69C45C27" w14:textId="77777777" w:rsidR="0014335C" w:rsidRPr="0014335C" w:rsidRDefault="0014335C" w:rsidP="0044684E">
      <w:pPr>
        <w:ind w:left="1080"/>
      </w:pPr>
      <w:r w:rsidRPr="0014335C">
        <w:t>The data values within a profile are continuous.</w:t>
      </w:r>
    </w:p>
    <w:p w14:paraId="2D103948" w14:textId="77777777" w:rsidR="0014335C" w:rsidRPr="0014335C" w:rsidRDefault="0014335C" w:rsidP="0014335C">
      <w:pPr>
        <w:numPr>
          <w:ilvl w:val="0"/>
          <w:numId w:val="5"/>
        </w:numPr>
        <w:tabs>
          <w:tab w:val="num" w:pos="540"/>
        </w:tabs>
      </w:pPr>
      <w:r w:rsidRPr="0014335C">
        <w:t xml:space="preserve">A </w:t>
      </w:r>
      <w:r w:rsidRPr="0014335C">
        <w:rPr>
          <w:b/>
        </w:rPr>
        <w:t>2D array of Profiles</w:t>
      </w:r>
      <w:r w:rsidRPr="0014335C">
        <w:t xml:space="preserve"> with </w:t>
      </w:r>
      <w:proofErr w:type="spellStart"/>
      <w:r w:rsidRPr="0014335C">
        <w:rPr>
          <w:i/>
        </w:rPr>
        <w:t>nVertices</w:t>
      </w:r>
      <w:proofErr w:type="spellEnd"/>
      <w:r w:rsidRPr="0014335C">
        <w:t xml:space="preserve"> ×</w:t>
      </w:r>
      <w:r w:rsidRPr="0014335C">
        <w:rPr>
          <w:i/>
        </w:rPr>
        <w:t xml:space="preserve"> </w:t>
      </w:r>
      <w:proofErr w:type="spellStart"/>
      <w:r w:rsidRPr="0014335C">
        <w:rPr>
          <w:i/>
        </w:rPr>
        <w:t>nLayers</w:t>
      </w:r>
      <w:proofErr w:type="spellEnd"/>
      <w:r w:rsidRPr="0014335C">
        <w:t xml:space="preserve"> elements. The first index refers to one of the vertices of the model geometry and the second index refers to one of the layers of the model. For a given vertex index, the 1D array of profiles contains a profile for each layer of the model, stored in order of increasing radius.  The last radius of each profile in a 1D profile array must be equal to the first radius of the next profile in the same 1D profile array.  While the data values within a single profile are continuous, data values may be discontinuous across profile (i.e. layer) boundaries.</w:t>
      </w:r>
    </w:p>
    <w:p w14:paraId="62725552" w14:textId="77777777" w:rsidR="0014335C" w:rsidRPr="0014335C" w:rsidRDefault="0014335C" w:rsidP="0014335C">
      <w:pPr>
        <w:numPr>
          <w:ilvl w:val="0"/>
          <w:numId w:val="5"/>
        </w:numPr>
        <w:tabs>
          <w:tab w:val="num" w:pos="540"/>
        </w:tabs>
      </w:pPr>
      <w:r w:rsidRPr="0014335C">
        <w:rPr>
          <w:b/>
        </w:rPr>
        <w:t>Radial interpolators</w:t>
      </w:r>
      <w:r w:rsidRPr="0014335C">
        <w:t xml:space="preserve"> that interpolate data values </w:t>
      </w:r>
      <w:r w:rsidR="000D6B46">
        <w:t>within an individual profile</w:t>
      </w:r>
      <w:r w:rsidRPr="0014335C">
        <w:t>.  These include linear interpolators, cubic spline interpolators, and potentially others.</w:t>
      </w:r>
    </w:p>
    <w:p w14:paraId="574026A5" w14:textId="77777777" w:rsidR="0014335C" w:rsidRPr="0014335C" w:rsidRDefault="0014335C" w:rsidP="0014335C">
      <w:pPr>
        <w:numPr>
          <w:ilvl w:val="0"/>
          <w:numId w:val="5"/>
        </w:numPr>
        <w:tabs>
          <w:tab w:val="num" w:pos="540"/>
        </w:tabs>
      </w:pPr>
      <w:r w:rsidRPr="0014335C">
        <w:rPr>
          <w:b/>
        </w:rPr>
        <w:t>2D interpolators</w:t>
      </w:r>
      <w:r w:rsidRPr="0014335C">
        <w:t xml:space="preserve"> that interpolate values in the 2 geographic dimensions.  These include linear interpolators that interpolate values within a single triangle of the 2D tessellations, and higher order interpolators that provide continuous spatial derivatives of the data values.</w:t>
      </w:r>
    </w:p>
    <w:p w14:paraId="53176B72" w14:textId="77777777" w:rsidR="0014335C" w:rsidRPr="0014335C" w:rsidRDefault="0014335C" w:rsidP="0014335C">
      <w:pPr>
        <w:numPr>
          <w:ilvl w:val="0"/>
          <w:numId w:val="5"/>
        </w:numPr>
        <w:tabs>
          <w:tab w:val="num" w:pos="540"/>
        </w:tabs>
      </w:pPr>
      <w:r w:rsidRPr="0014335C">
        <w:rPr>
          <w:b/>
        </w:rPr>
        <w:t>(2+</w:t>
      </w:r>
      <w:proofErr w:type="gramStart"/>
      <w:r w:rsidRPr="0014335C">
        <w:rPr>
          <w:b/>
        </w:rPr>
        <w:t>1)D</w:t>
      </w:r>
      <w:proofErr w:type="gramEnd"/>
      <w:r w:rsidRPr="0014335C">
        <w:rPr>
          <w:b/>
        </w:rPr>
        <w:t xml:space="preserve"> interpolators</w:t>
      </w:r>
      <w:r w:rsidRPr="0014335C">
        <w:t xml:space="preserve"> that combine 1D and 2D interpolators to interpolate data in 3D.  They first use a 1D interpolator to interpolate values at a specified radius in a neighborhood of profile arrays, and then apply a 2D interpolator to those values to find an interpolated value at the desired 3D location.</w:t>
      </w:r>
    </w:p>
    <w:p w14:paraId="4481D6A5" w14:textId="77777777" w:rsidR="008A411F" w:rsidRDefault="008A411F" w:rsidP="00632BE3">
      <w:r>
        <w:t xml:space="preserve">Referencing Data objects is complicated by the fact that a particular Data object has a node index within a Profile which in turn is </w:t>
      </w:r>
      <w:r w:rsidR="005A2D1B">
        <w:t>associated with a vertex and a layer</w:t>
      </w:r>
      <w:r>
        <w:t xml:space="preserve">.  </w:t>
      </w:r>
      <w:r w:rsidR="005A2D1B">
        <w:t>The following definitions are relevant:</w:t>
      </w:r>
    </w:p>
    <w:p w14:paraId="441456CD" w14:textId="77777777" w:rsidR="005A2D1B" w:rsidRDefault="005A2D1B" w:rsidP="005A2D1B">
      <w:pPr>
        <w:numPr>
          <w:ilvl w:val="0"/>
          <w:numId w:val="10"/>
        </w:numPr>
      </w:pPr>
      <w:r w:rsidRPr="00DD755F">
        <w:rPr>
          <w:i/>
        </w:rPr>
        <w:t>Vertex</w:t>
      </w:r>
      <w:r>
        <w:t xml:space="preserve"> – refers to a point in a 2D triangular tessellation where multiple triangles intersect.  Each vertex is represented internally by a unit vector whose origin resides at the center of the earth, x-component points to </w:t>
      </w:r>
      <w:proofErr w:type="spellStart"/>
      <w:r>
        <w:t>lat</w:t>
      </w:r>
      <w:proofErr w:type="spellEnd"/>
      <w:r>
        <w:t xml:space="preserve"> , </w:t>
      </w:r>
      <w:proofErr w:type="spellStart"/>
      <w:r>
        <w:t>lon</w:t>
      </w:r>
      <w:proofErr w:type="spellEnd"/>
      <w:r>
        <w:t xml:space="preserve"> = 0</w:t>
      </w:r>
      <w:r w:rsidRPr="00ED4B7B">
        <w:t>°</w:t>
      </w:r>
      <w:r>
        <w:t>N, 0</w:t>
      </w:r>
      <w:r w:rsidRPr="00ED4B7B">
        <w:t>°</w:t>
      </w:r>
      <w:r>
        <w:t xml:space="preserve">E, y-component points to </w:t>
      </w:r>
      <w:proofErr w:type="spellStart"/>
      <w:r>
        <w:t>lat</w:t>
      </w:r>
      <w:proofErr w:type="spellEnd"/>
      <w:r>
        <w:t xml:space="preserve">, </w:t>
      </w:r>
      <w:proofErr w:type="spellStart"/>
      <w:r>
        <w:t>lon</w:t>
      </w:r>
      <w:proofErr w:type="spellEnd"/>
      <w:r>
        <w:t xml:space="preserve"> = 0</w:t>
      </w:r>
      <w:r w:rsidRPr="00ED4B7B">
        <w:t>°</w:t>
      </w:r>
      <w:r>
        <w:t>N, 90</w:t>
      </w:r>
      <w:r w:rsidRPr="00ED4B7B">
        <w:t>°</w:t>
      </w:r>
      <w:r>
        <w:t xml:space="preserve">E, and z component points to the north pole.  A vertex has no information about radial position in the model.  Functions are provided in </w:t>
      </w:r>
      <w:proofErr w:type="spellStart"/>
      <w:r>
        <w:t>GeoTessUtils</w:t>
      </w:r>
      <w:proofErr w:type="spellEnd"/>
      <w:r>
        <w:t xml:space="preserve"> to convert back and forth between unit vectors and geographic latitude and longitude.</w:t>
      </w:r>
    </w:p>
    <w:p w14:paraId="5B52CEA9" w14:textId="77777777" w:rsidR="005A2D1B" w:rsidRDefault="005A2D1B" w:rsidP="005A2D1B">
      <w:pPr>
        <w:numPr>
          <w:ilvl w:val="0"/>
          <w:numId w:val="10"/>
        </w:numPr>
      </w:pPr>
      <w:r w:rsidRPr="00DD755F">
        <w:rPr>
          <w:i/>
        </w:rPr>
        <w:t>Node</w:t>
      </w:r>
      <w:r>
        <w:t xml:space="preserve"> - refers to a Data object associated with a Profile.  Nodes within a Profile are stored in order of increasing radius.  Every Profile has a node with index 0 which is the node with the smallest radius. </w:t>
      </w:r>
    </w:p>
    <w:p w14:paraId="12CF2195" w14:textId="77777777" w:rsidR="005A2D1B" w:rsidRPr="00832886" w:rsidRDefault="005A2D1B" w:rsidP="00632BE3">
      <w:pPr>
        <w:numPr>
          <w:ilvl w:val="0"/>
          <w:numId w:val="10"/>
        </w:numPr>
      </w:pPr>
      <w:r w:rsidRPr="00DD755F">
        <w:rPr>
          <w:i/>
        </w:rPr>
        <w:t>Point</w:t>
      </w:r>
      <w:r>
        <w:t xml:space="preserve"> -To facilitate indexing the Data objects in a model, the term </w:t>
      </w:r>
      <w:r w:rsidRPr="00DD755F">
        <w:rPr>
          <w:i/>
        </w:rPr>
        <w:t>point</w:t>
      </w:r>
      <w:r>
        <w:t xml:space="preserve"> is introduced.  A </w:t>
      </w:r>
      <w:r w:rsidRPr="005A2D1B">
        <w:rPr>
          <w:i/>
        </w:rPr>
        <w:t>point</w:t>
      </w:r>
      <w:r>
        <w:t xml:space="preserve"> is conceptually a triplet of indexes including the vertex index, the layer index and node index.  Applications can refer to Data objects in a model either by their </w:t>
      </w:r>
      <w:proofErr w:type="spellStart"/>
      <w:r>
        <w:t>pointIndex</w:t>
      </w:r>
      <w:proofErr w:type="spellEnd"/>
      <w:r>
        <w:t xml:space="preserve"> or by the combination of </w:t>
      </w:r>
      <w:proofErr w:type="spellStart"/>
      <w:r>
        <w:t>vertexIndex</w:t>
      </w:r>
      <w:proofErr w:type="spellEnd"/>
      <w:r>
        <w:t xml:space="preserve">, </w:t>
      </w:r>
      <w:proofErr w:type="spellStart"/>
      <w:r>
        <w:t>layerIndex</w:t>
      </w:r>
      <w:proofErr w:type="spellEnd"/>
      <w:r>
        <w:t xml:space="preserve"> and </w:t>
      </w:r>
      <w:proofErr w:type="spellStart"/>
      <w:r>
        <w:t>nodeIndex</w:t>
      </w:r>
      <w:proofErr w:type="spellEnd"/>
      <w:r>
        <w:t xml:space="preserve">.  Each model maintains a </w:t>
      </w:r>
      <w:proofErr w:type="spellStart"/>
      <w:r>
        <w:t>PointMap</w:t>
      </w:r>
      <w:proofErr w:type="spellEnd"/>
      <w:r>
        <w:t xml:space="preserve"> object to manage this capability.</w:t>
      </w:r>
    </w:p>
    <w:p w14:paraId="2F481218" w14:textId="77777777" w:rsidR="00832886" w:rsidRDefault="00832886" w:rsidP="00832886">
      <w:pPr>
        <w:pStyle w:val="Heading1"/>
      </w:pPr>
      <w:bookmarkStart w:id="3" w:name="_Toc49512227"/>
      <w:r>
        <w:lastRenderedPageBreak/>
        <w:t>Library Interactions</w:t>
      </w:r>
      <w:bookmarkEnd w:id="3"/>
    </w:p>
    <w:p w14:paraId="7AEAE8B3" w14:textId="77777777" w:rsidR="00832886" w:rsidRDefault="00EC3667" w:rsidP="00EC3667">
      <w:r>
        <w:t xml:space="preserve">In this section, general information is provided about how to accomplish some of the most important functions implemented by the </w:t>
      </w:r>
      <w:proofErr w:type="spellStart"/>
      <w:r>
        <w:t>GeoTess</w:t>
      </w:r>
      <w:proofErr w:type="spellEnd"/>
      <w:r>
        <w:t xml:space="preserve"> library.  Not all functions are described here.  Complete interface documentation for every </w:t>
      </w:r>
      <w:proofErr w:type="spellStart"/>
      <w:r>
        <w:t>publically</w:t>
      </w:r>
      <w:proofErr w:type="spellEnd"/>
      <w:r>
        <w:t xml:space="preserve"> accessible function in the library is provided for each language, in html format.  To locate the documentation, visit the </w:t>
      </w:r>
      <w:proofErr w:type="spellStart"/>
      <w:r>
        <w:t>GeoTess</w:t>
      </w:r>
      <w:proofErr w:type="spellEnd"/>
      <w:r>
        <w:t xml:space="preserve"> website or search the </w:t>
      </w:r>
      <w:proofErr w:type="spellStart"/>
      <w:r>
        <w:t>GeoTess</w:t>
      </w:r>
      <w:proofErr w:type="spellEnd"/>
      <w:r>
        <w:t xml:space="preserve"> directory tree for the directory for the desired computer language.  Within that directory will be a file called </w:t>
      </w:r>
      <w:proofErr w:type="spellStart"/>
      <w:r w:rsidRPr="009424AA">
        <w:rPr>
          <w:i/>
        </w:rPr>
        <w:t>source_code_</w:t>
      </w:r>
      <w:proofErr w:type="gramStart"/>
      <w:r w:rsidRPr="009424AA">
        <w:rPr>
          <w:i/>
        </w:rPr>
        <w:t>documentation.htlm</w:t>
      </w:r>
      <w:proofErr w:type="spellEnd"/>
      <w:proofErr w:type="gramEnd"/>
      <w:r w:rsidRPr="009424AA">
        <w:rPr>
          <w:i/>
        </w:rPr>
        <w:t xml:space="preserve"> </w:t>
      </w:r>
      <w:r>
        <w:t>that will lead to the desired information.</w:t>
      </w:r>
      <w:r w:rsidRPr="006A4774">
        <w:t xml:space="preserve"> </w:t>
      </w:r>
      <w:r>
        <w:t xml:space="preserve">  In addition to the documentation, there are example programs in each computer language that illustrate how to implement basic functions.</w:t>
      </w:r>
    </w:p>
    <w:p w14:paraId="20EE0DE5" w14:textId="77777777" w:rsidR="00832886" w:rsidRDefault="00832886" w:rsidP="00832886">
      <w:pPr>
        <w:pStyle w:val="Heading2"/>
      </w:pPr>
      <w:bookmarkStart w:id="4" w:name="_Toc49512228"/>
      <w:r>
        <w:t>Model population</w:t>
      </w:r>
      <w:bookmarkEnd w:id="4"/>
    </w:p>
    <w:p w14:paraId="6797CF33" w14:textId="77777777" w:rsidR="00D0421B" w:rsidRDefault="00D0421B" w:rsidP="00F100B3">
      <w:r>
        <w:t xml:space="preserve">Applications are going to want to generate a new </w:t>
      </w:r>
      <w:proofErr w:type="spellStart"/>
      <w:r>
        <w:t>GeoTessModel</w:t>
      </w:r>
      <w:proofErr w:type="spellEnd"/>
      <w:r>
        <w:t xml:space="preserve"> populated with their data.  </w:t>
      </w:r>
      <w:r w:rsidR="00364F0E">
        <w:t>Example code that performs this operation</w:t>
      </w:r>
      <w:r w:rsidR="0094759A" w:rsidRPr="0094759A">
        <w:t xml:space="preserve"> </w:t>
      </w:r>
      <w:r w:rsidR="0094759A">
        <w:t>is provided for each supported language</w:t>
      </w:r>
      <w:r w:rsidR="00364F0E">
        <w:t xml:space="preserve">.  </w:t>
      </w:r>
      <w:r>
        <w:t>There are three major steps involved in this task:</w:t>
      </w:r>
    </w:p>
    <w:p w14:paraId="45F4BC88" w14:textId="77777777" w:rsidR="0015246F" w:rsidRDefault="0015246F" w:rsidP="0015246F">
      <w:pPr>
        <w:pStyle w:val="Heading3"/>
      </w:pPr>
      <w:bookmarkStart w:id="5" w:name="_Toc49512229"/>
      <w:r>
        <w:t>Step 1</w:t>
      </w:r>
      <w:r w:rsidR="00764284">
        <w:t xml:space="preserve"> – Specify </w:t>
      </w:r>
      <w:proofErr w:type="spellStart"/>
      <w:r w:rsidR="00764284">
        <w:t>MetaData</w:t>
      </w:r>
      <w:bookmarkEnd w:id="5"/>
      <w:proofErr w:type="spellEnd"/>
      <w:r>
        <w:t xml:space="preserve"> </w:t>
      </w:r>
    </w:p>
    <w:p w14:paraId="58F1818D" w14:textId="77777777" w:rsidR="00F100B3" w:rsidRDefault="0015246F" w:rsidP="0015246F">
      <w:r>
        <w:t>I</w:t>
      </w:r>
      <w:r w:rsidR="00D0421B">
        <w:t xml:space="preserve">mplement a </w:t>
      </w:r>
      <w:proofErr w:type="spellStart"/>
      <w:r w:rsidR="00D0421B" w:rsidRPr="006E4FD8">
        <w:rPr>
          <w:i/>
        </w:rPr>
        <w:t>GeoTessMetaData</w:t>
      </w:r>
      <w:proofErr w:type="spellEnd"/>
      <w:r w:rsidR="00D0421B">
        <w:t xml:space="preserve"> object and populate it with the following required general information about the model:</w:t>
      </w:r>
    </w:p>
    <w:p w14:paraId="4403D763" w14:textId="77777777" w:rsidR="00D0421B" w:rsidRDefault="006E4FD8" w:rsidP="0015246F">
      <w:pPr>
        <w:numPr>
          <w:ilvl w:val="0"/>
          <w:numId w:val="8"/>
        </w:numPr>
      </w:pPr>
      <w:r w:rsidRPr="00CC60A2">
        <w:rPr>
          <w:i/>
        </w:rPr>
        <w:t>Description</w:t>
      </w:r>
      <w:r w:rsidR="00D0421B">
        <w:t xml:space="preserve"> – a description of the model.  </w:t>
      </w:r>
      <w:proofErr w:type="spellStart"/>
      <w:r w:rsidR="00D0421B">
        <w:t>GeoTess</w:t>
      </w:r>
      <w:proofErr w:type="spellEnd"/>
      <w:r w:rsidR="00D0421B">
        <w:t xml:space="preserve"> does not process this information in any way; i</w:t>
      </w:r>
      <w:r>
        <w:t>t simply stores it in the model and</w:t>
      </w:r>
      <w:r w:rsidR="00D0421B">
        <w:t xml:space="preserve"> returns it on request</w:t>
      </w:r>
      <w:r w:rsidR="00155301">
        <w:t>.  Users can put whatever they want in here</w:t>
      </w:r>
      <w:r w:rsidR="00D0421B">
        <w:t>.</w:t>
      </w:r>
    </w:p>
    <w:p w14:paraId="626AD0A6" w14:textId="77777777" w:rsidR="00D0421B" w:rsidRDefault="006E4FD8" w:rsidP="0015246F">
      <w:pPr>
        <w:numPr>
          <w:ilvl w:val="0"/>
          <w:numId w:val="8"/>
        </w:numPr>
      </w:pPr>
      <w:r w:rsidRPr="00CC60A2">
        <w:rPr>
          <w:i/>
        </w:rPr>
        <w:t>Layer</w:t>
      </w:r>
      <w:r w:rsidR="00D0421B" w:rsidRPr="00CC60A2">
        <w:rPr>
          <w:i/>
        </w:rPr>
        <w:t xml:space="preserve"> names</w:t>
      </w:r>
      <w:r>
        <w:t xml:space="preserve"> – a list of the names of the layers that comprise the model</w:t>
      </w:r>
      <w:r w:rsidR="00155301">
        <w:t>,</w:t>
      </w:r>
      <w:r>
        <w:t xml:space="preserve"> listed in order of increasing radius.  An example might be “core, mantle, crust”.  </w:t>
      </w:r>
    </w:p>
    <w:p w14:paraId="36D3486C" w14:textId="77777777" w:rsidR="00D0421B" w:rsidRDefault="00D0421B" w:rsidP="0015246F">
      <w:pPr>
        <w:numPr>
          <w:ilvl w:val="0"/>
          <w:numId w:val="8"/>
        </w:numPr>
      </w:pPr>
      <w:r w:rsidRPr="00CC60A2">
        <w:rPr>
          <w:i/>
        </w:rPr>
        <w:t>data type</w:t>
      </w:r>
      <w:r w:rsidR="006E4FD8">
        <w:t xml:space="preserve"> – the type of the data stored in the model.  Options are double, float, long, int, short, or byte.  All the data stored in a model must be of the same type.</w:t>
      </w:r>
    </w:p>
    <w:p w14:paraId="628E2216" w14:textId="77777777" w:rsidR="00D0421B" w:rsidRDefault="006E4FD8" w:rsidP="0015246F">
      <w:pPr>
        <w:numPr>
          <w:ilvl w:val="0"/>
          <w:numId w:val="8"/>
        </w:numPr>
      </w:pPr>
      <w:r w:rsidRPr="00CC60A2">
        <w:rPr>
          <w:i/>
        </w:rPr>
        <w:t>attribute names</w:t>
      </w:r>
      <w:r>
        <w:t xml:space="preserve"> – a list of the names of the data attributes stored in the model.  An example might be “</w:t>
      </w:r>
      <w:proofErr w:type="spellStart"/>
      <w:r>
        <w:t>pvelocity</w:t>
      </w:r>
      <w:proofErr w:type="spellEnd"/>
      <w:r>
        <w:t xml:space="preserve">; </w:t>
      </w:r>
      <w:proofErr w:type="spellStart"/>
      <w:r>
        <w:t>svelocity</w:t>
      </w:r>
      <w:proofErr w:type="spellEnd"/>
      <w:r>
        <w:t>; density”.  In the example, there would be a 3-element array of data values associated with each grid node in the model.</w:t>
      </w:r>
    </w:p>
    <w:p w14:paraId="01BE9172" w14:textId="77777777" w:rsidR="00D0421B" w:rsidRDefault="00D0421B" w:rsidP="0015246F">
      <w:pPr>
        <w:numPr>
          <w:ilvl w:val="0"/>
          <w:numId w:val="8"/>
        </w:numPr>
      </w:pPr>
      <w:r w:rsidRPr="00CC60A2">
        <w:rPr>
          <w:i/>
        </w:rPr>
        <w:t>attribute u</w:t>
      </w:r>
      <w:r w:rsidR="006E4FD8" w:rsidRPr="00CC60A2">
        <w:rPr>
          <w:i/>
        </w:rPr>
        <w:t>nits</w:t>
      </w:r>
      <w:r w:rsidR="006E4FD8">
        <w:t xml:space="preserve"> – a list of the units of each attribute.  If the </w:t>
      </w:r>
      <w:r w:rsidR="00155301">
        <w:t>attribute names were “</w:t>
      </w:r>
      <w:proofErr w:type="spellStart"/>
      <w:r w:rsidR="00155301">
        <w:t>pvelocity</w:t>
      </w:r>
      <w:proofErr w:type="spellEnd"/>
      <w:r w:rsidR="00155301">
        <w:t xml:space="preserve">; </w:t>
      </w:r>
      <w:proofErr w:type="spellStart"/>
      <w:r w:rsidR="00155301">
        <w:t>svelocity</w:t>
      </w:r>
      <w:proofErr w:type="spellEnd"/>
      <w:r w:rsidR="00155301">
        <w:t>;</w:t>
      </w:r>
      <w:r w:rsidR="006E4FD8">
        <w:t xml:space="preserve"> density”, then the attribute units might be “km/sec; km/sec; g/cc”.  </w:t>
      </w:r>
      <w:r w:rsidR="00155301">
        <w:t>If one of the attributes is a unitless quantity, the corresponding attribute unit would be blank, e.g., “km/sec</w:t>
      </w:r>
      <w:proofErr w:type="gramStart"/>
      <w:r w:rsidR="00155301">
        <w:t>; ;</w:t>
      </w:r>
      <w:proofErr w:type="gramEnd"/>
      <w:r w:rsidR="00155301">
        <w:t xml:space="preserve"> g/cc”. </w:t>
      </w:r>
      <w:r w:rsidR="006E4FD8">
        <w:t>The number of units must equal the number of attribute names.</w:t>
      </w:r>
    </w:p>
    <w:p w14:paraId="06DE61AA" w14:textId="77777777" w:rsidR="00D0421B" w:rsidRDefault="00D0421B" w:rsidP="0015246F">
      <w:pPr>
        <w:numPr>
          <w:ilvl w:val="0"/>
          <w:numId w:val="8"/>
        </w:numPr>
      </w:pPr>
      <w:r w:rsidRPr="00CC60A2">
        <w:rPr>
          <w:i/>
        </w:rPr>
        <w:t>model-population software</w:t>
      </w:r>
      <w:r w:rsidR="00155301">
        <w:rPr>
          <w:i/>
        </w:rPr>
        <w:t xml:space="preserve"> </w:t>
      </w:r>
      <w:proofErr w:type="gramStart"/>
      <w:r w:rsidR="00155301">
        <w:rPr>
          <w:i/>
        </w:rPr>
        <w:t xml:space="preserve">- </w:t>
      </w:r>
      <w:r w:rsidRPr="00155301">
        <w:t xml:space="preserve"> </w:t>
      </w:r>
      <w:r w:rsidR="00155301">
        <w:t>the</w:t>
      </w:r>
      <w:proofErr w:type="gramEnd"/>
      <w:r w:rsidR="00155301">
        <w:t xml:space="preserve"> </w:t>
      </w:r>
      <w:r w:rsidRPr="00155301">
        <w:t>name and version number</w:t>
      </w:r>
      <w:r w:rsidR="00155301">
        <w:t xml:space="preserve"> of the application used to generate the model.</w:t>
      </w:r>
      <w:r w:rsidR="006E4FD8" w:rsidRPr="00155301">
        <w:t xml:space="preserve"> </w:t>
      </w:r>
      <w:r w:rsidR="006E4FD8">
        <w:t xml:space="preserve"> </w:t>
      </w:r>
      <w:proofErr w:type="spellStart"/>
      <w:r w:rsidR="006E4FD8">
        <w:t>GeoTess</w:t>
      </w:r>
      <w:proofErr w:type="spellEnd"/>
      <w:r w:rsidR="006E4FD8">
        <w:t xml:space="preserve"> does not process this information in any way; it simply stores it in the model and returns it on request.</w:t>
      </w:r>
    </w:p>
    <w:p w14:paraId="1C55606C" w14:textId="77777777" w:rsidR="00D0421B" w:rsidRDefault="00D0421B" w:rsidP="0015246F">
      <w:pPr>
        <w:numPr>
          <w:ilvl w:val="0"/>
          <w:numId w:val="8"/>
        </w:numPr>
      </w:pPr>
      <w:r w:rsidRPr="00CC60A2">
        <w:rPr>
          <w:i/>
        </w:rPr>
        <w:t>model generation date</w:t>
      </w:r>
      <w:r w:rsidR="006E4FD8">
        <w:t xml:space="preserve"> - </w:t>
      </w:r>
      <w:proofErr w:type="spellStart"/>
      <w:r w:rsidR="006E4FD8">
        <w:t>GeoTess</w:t>
      </w:r>
      <w:proofErr w:type="spellEnd"/>
      <w:r w:rsidR="006E4FD8">
        <w:t xml:space="preserve"> does not process this information in any way; it simply stores it in the model and returns it on request.</w:t>
      </w:r>
    </w:p>
    <w:p w14:paraId="1260D968" w14:textId="77777777" w:rsidR="00CC60A2" w:rsidRDefault="006E4FD8" w:rsidP="0015246F">
      <w:pPr>
        <w:numPr>
          <w:ilvl w:val="0"/>
          <w:numId w:val="8"/>
        </w:numPr>
      </w:pPr>
      <w:proofErr w:type="spellStart"/>
      <w:r w:rsidRPr="00CC60A2">
        <w:rPr>
          <w:i/>
        </w:rPr>
        <w:t>LayerTessIds</w:t>
      </w:r>
      <w:proofErr w:type="spellEnd"/>
      <w:r>
        <w:t xml:space="preserve"> – a list of tessellation indexes</w:t>
      </w:r>
      <w:r w:rsidR="00F02C8E">
        <w:t>,</w:t>
      </w:r>
      <w:r>
        <w:t xml:space="preserve"> with one eleme</w:t>
      </w:r>
      <w:r w:rsidR="00F02C8E">
        <w:t xml:space="preserve">nt for each layer of the model, establishing a map from layer index to a tessellation index.  Consider the model in Figure 2 as an </w:t>
      </w:r>
      <w:r w:rsidR="00F02C8E">
        <w:lastRenderedPageBreak/>
        <w:t xml:space="preserve">example.  Ignoring the crust, the model has 5 layers (inner core, outer core, lower mantle, transition zone and upper mantle).  The deeper layers have many fewer profiles than the shallower layers, imparting variable resolution in the radial dimension to the overall model.  To accomplish this, the </w:t>
      </w:r>
      <w:proofErr w:type="spellStart"/>
      <w:r w:rsidR="00F02C8E">
        <w:t>GeoTessGrid</w:t>
      </w:r>
      <w:proofErr w:type="spellEnd"/>
      <w:r w:rsidR="00F02C8E">
        <w:t xml:space="preserve"> manages 5 distinct multi-level tessellations, one for each layer. </w:t>
      </w:r>
      <w:r w:rsidR="00CC60A2">
        <w:t xml:space="preserve">The </w:t>
      </w:r>
      <w:proofErr w:type="spellStart"/>
      <w:r w:rsidR="00CC60A2" w:rsidRPr="00CC60A2">
        <w:rPr>
          <w:i/>
        </w:rPr>
        <w:t>LayerTessIds</w:t>
      </w:r>
      <w:proofErr w:type="spellEnd"/>
      <w:r w:rsidR="00CC60A2">
        <w:t xml:space="preserve"> in this cas</w:t>
      </w:r>
      <w:r w:rsidR="00E72592">
        <w:t>e would be the 5-element array “</w:t>
      </w:r>
      <w:r w:rsidR="00E72592" w:rsidRPr="001F5498">
        <w:rPr>
          <w:i/>
        </w:rPr>
        <w:t>0, 1, 2, 3, 4</w:t>
      </w:r>
      <w:r w:rsidR="00E72592">
        <w:t>”</w:t>
      </w:r>
      <w:r w:rsidR="00CC60A2">
        <w:t xml:space="preserve"> specifying that the first layer is associated with the first multi-level tessellation, etc.  For a different model that consisted of 3 layers where all the layers could reference a single multi-level tessellation, </w:t>
      </w:r>
      <w:proofErr w:type="spellStart"/>
      <w:r w:rsidR="00CC60A2" w:rsidRPr="00CC60A2">
        <w:rPr>
          <w:i/>
        </w:rPr>
        <w:t>Layer</w:t>
      </w:r>
      <w:r w:rsidR="00476FB6">
        <w:rPr>
          <w:i/>
        </w:rPr>
        <w:t>Tess</w:t>
      </w:r>
      <w:r w:rsidR="00CC60A2" w:rsidRPr="00CC60A2">
        <w:rPr>
          <w:i/>
        </w:rPr>
        <w:t>Ids</w:t>
      </w:r>
      <w:proofErr w:type="spellEnd"/>
      <w:r w:rsidR="00CC60A2">
        <w:t xml:space="preserve"> </w:t>
      </w:r>
      <w:r w:rsidR="00E72592">
        <w:t>should be specified as “</w:t>
      </w:r>
      <w:r w:rsidR="00E72592" w:rsidRPr="001F5498">
        <w:rPr>
          <w:i/>
        </w:rPr>
        <w:t>0, 0, 0</w:t>
      </w:r>
      <w:r w:rsidR="00E72592">
        <w:t>”</w:t>
      </w:r>
      <w:r w:rsidR="00CC60A2">
        <w:t>.</w:t>
      </w:r>
    </w:p>
    <w:p w14:paraId="28812EA1" w14:textId="77777777" w:rsidR="0015246F" w:rsidRDefault="0015246F" w:rsidP="0015246F">
      <w:pPr>
        <w:pStyle w:val="Heading3"/>
      </w:pPr>
      <w:bookmarkStart w:id="6" w:name="_Toc49512230"/>
      <w:r>
        <w:t>Step 2</w:t>
      </w:r>
      <w:r w:rsidR="00764284">
        <w:t xml:space="preserve"> – Construct a Model</w:t>
      </w:r>
      <w:bookmarkEnd w:id="6"/>
    </w:p>
    <w:p w14:paraId="7EE6AF63" w14:textId="77777777" w:rsidR="00CC60A2" w:rsidRDefault="00871E85" w:rsidP="0015246F">
      <w:r>
        <w:t xml:space="preserve">Construct a </w:t>
      </w:r>
      <w:proofErr w:type="spellStart"/>
      <w:r>
        <w:t>GeoTessModel</w:t>
      </w:r>
      <w:proofErr w:type="spellEnd"/>
      <w:r>
        <w:t xml:space="preserve"> object, specifying the </w:t>
      </w:r>
      <w:proofErr w:type="spellStart"/>
      <w:r>
        <w:t>GeoTessMetaData</w:t>
      </w:r>
      <w:proofErr w:type="spellEnd"/>
      <w:r>
        <w:t xml:space="preserve"> object instantiated in step 1 and the name of a file containing a </w:t>
      </w:r>
      <w:proofErr w:type="spellStart"/>
      <w:r>
        <w:t>GeoTessGr</w:t>
      </w:r>
      <w:r w:rsidR="0015246F">
        <w:t>id</w:t>
      </w:r>
      <w:proofErr w:type="spellEnd"/>
      <w:r w:rsidR="0015246F">
        <w:t xml:space="preserve"> object.  Files </w:t>
      </w:r>
      <w:r w:rsidR="00476FB6">
        <w:t>con</w:t>
      </w:r>
      <w:r w:rsidR="00364F0E">
        <w:t>taining</w:t>
      </w:r>
      <w:r w:rsidR="0015246F">
        <w:t xml:space="preserve"> standard </w:t>
      </w:r>
      <w:proofErr w:type="spellStart"/>
      <w:r w:rsidR="0015246F">
        <w:t>GeoTessGrid</w:t>
      </w:r>
      <w:proofErr w:type="spellEnd"/>
      <w:r w:rsidR="0015246F">
        <w:t xml:space="preserve"> objects are </w:t>
      </w:r>
      <w:r w:rsidR="00306151">
        <w:t>available</w:t>
      </w:r>
      <w:r w:rsidR="0015246F">
        <w:t xml:space="preserve"> on the </w:t>
      </w:r>
      <w:proofErr w:type="spellStart"/>
      <w:r w:rsidR="0015246F">
        <w:t>GeoTess</w:t>
      </w:r>
      <w:proofErr w:type="spellEnd"/>
      <w:r w:rsidR="0015246F">
        <w:t xml:space="preserve"> website or custom </w:t>
      </w:r>
      <w:proofErr w:type="spellStart"/>
      <w:r w:rsidR="0015246F">
        <w:t>GeoTessGrids</w:t>
      </w:r>
      <w:proofErr w:type="spellEnd"/>
      <w:r w:rsidR="0015246F">
        <w:t xml:space="preserve"> can be constructed using the </w:t>
      </w:r>
      <w:proofErr w:type="spellStart"/>
      <w:r w:rsidR="0015246F">
        <w:t>GeoTessBuilder</w:t>
      </w:r>
      <w:proofErr w:type="spellEnd"/>
      <w:r w:rsidR="0015246F">
        <w:t xml:space="preserve"> application described later in this document.  For this discussion, it is assumed that the desired </w:t>
      </w:r>
      <w:proofErr w:type="spellStart"/>
      <w:r w:rsidR="0015246F">
        <w:t>GeoTessGrid</w:t>
      </w:r>
      <w:proofErr w:type="spellEnd"/>
      <w:r w:rsidR="0015246F">
        <w:t xml:space="preserve"> exists in an accessible file.</w:t>
      </w:r>
    </w:p>
    <w:p w14:paraId="72E369CD" w14:textId="77777777" w:rsidR="00E72592" w:rsidRDefault="00E72592" w:rsidP="0015246F">
      <w:r>
        <w:t xml:space="preserve">After instantiating the </w:t>
      </w:r>
      <w:proofErr w:type="spellStart"/>
      <w:r>
        <w:t>GeoTessModel</w:t>
      </w:r>
      <w:proofErr w:type="spellEnd"/>
      <w:r>
        <w:t xml:space="preserve">, the model will </w:t>
      </w:r>
      <w:r w:rsidR="00764284">
        <w:t xml:space="preserve">have instantiated a 2D array of Profile objects, which are all null, meaning that the model </w:t>
      </w:r>
      <w:r w:rsidR="00364F0E">
        <w:t>contains</w:t>
      </w:r>
      <w:r w:rsidR="00764284">
        <w:t xml:space="preserve"> no Data.</w:t>
      </w:r>
    </w:p>
    <w:p w14:paraId="195ED73C" w14:textId="77777777" w:rsidR="00764284" w:rsidRDefault="00764284" w:rsidP="00764284">
      <w:pPr>
        <w:pStyle w:val="Heading3"/>
      </w:pPr>
      <w:bookmarkStart w:id="7" w:name="_Toc49512231"/>
      <w:r>
        <w:t>Step 3 – Add Data</w:t>
      </w:r>
      <w:bookmarkEnd w:id="7"/>
    </w:p>
    <w:p w14:paraId="6673D2B7" w14:textId="77777777" w:rsidR="009D04F1" w:rsidRPr="00B77CD5" w:rsidRDefault="009D04F1" w:rsidP="0015246F">
      <w:r>
        <w:t xml:space="preserve">Loop over every layer of the model.  For the current layer, request the set of connected vertices for that layer.  This is accomplished by calling the method </w:t>
      </w:r>
      <w:proofErr w:type="spellStart"/>
      <w:proofErr w:type="gramStart"/>
      <w:r w:rsidRPr="00B77CD5">
        <w:rPr>
          <w:i/>
        </w:rPr>
        <w:t>model.getConnectedVertices</w:t>
      </w:r>
      <w:proofErr w:type="spellEnd"/>
      <w:proofErr w:type="gramEnd"/>
      <w:r w:rsidRPr="00B77CD5">
        <w:rPr>
          <w:i/>
        </w:rPr>
        <w:t>(layer</w:t>
      </w:r>
      <w:r w:rsidR="00624AAE" w:rsidRPr="00B77CD5">
        <w:rPr>
          <w:i/>
        </w:rPr>
        <w:t>).</w:t>
      </w:r>
      <w:r w:rsidR="00B77CD5">
        <w:t xml:space="preserve">  </w:t>
      </w:r>
    </w:p>
    <w:p w14:paraId="04679FFC" w14:textId="77777777" w:rsidR="00764284" w:rsidRDefault="00764284" w:rsidP="0015246F">
      <w:r>
        <w:t>Loop over every vertex of the grid</w:t>
      </w:r>
      <w:r w:rsidR="00B77CD5">
        <w:t>, including those in the set of conn</w:t>
      </w:r>
      <w:r w:rsidR="00D71D08">
        <w:t>ected vertices as well as those that</w:t>
      </w:r>
      <w:r w:rsidR="00B77CD5">
        <w:t xml:space="preserve"> are not</w:t>
      </w:r>
      <w:r>
        <w:t xml:space="preserve">.  The vertices are numbered from 0 to </w:t>
      </w:r>
      <w:r w:rsidRPr="00680E3C">
        <w:rPr>
          <w:i/>
        </w:rPr>
        <w:t>nVertices</w:t>
      </w:r>
      <w:r>
        <w:t xml:space="preserve">-1.  </w:t>
      </w:r>
      <w:r w:rsidR="00364F0E">
        <w:t xml:space="preserve">Functions are provided </w:t>
      </w:r>
      <w:r w:rsidR="00476FB6">
        <w:t xml:space="preserve">in </w:t>
      </w:r>
      <w:proofErr w:type="spellStart"/>
      <w:r w:rsidR="00476FB6">
        <w:t>GeoTessGrid</w:t>
      </w:r>
      <w:proofErr w:type="spellEnd"/>
      <w:r w:rsidR="00476FB6">
        <w:t xml:space="preserve"> </w:t>
      </w:r>
      <w:r w:rsidR="00364F0E">
        <w:t>to retrieve the geographic location of the vertex, either as a unit vector or as</w:t>
      </w:r>
      <w:r w:rsidR="009234EC">
        <w:t xml:space="preserve"> a</w:t>
      </w:r>
      <w:r w:rsidR="00364F0E">
        <w:t xml:space="preserve"> </w:t>
      </w:r>
      <w:r w:rsidR="00B90A64">
        <w:t>latitude</w:t>
      </w:r>
      <w:r w:rsidR="00B77CD5">
        <w:t xml:space="preserve">, </w:t>
      </w:r>
      <w:r w:rsidR="00364F0E">
        <w:t>longitude pair.</w:t>
      </w:r>
    </w:p>
    <w:p w14:paraId="1671306F" w14:textId="77777777" w:rsidR="00B77CD5" w:rsidRDefault="00B77CD5" w:rsidP="00B90A64">
      <w:r>
        <w:t xml:space="preserve">For the current layer and vertex, construct a Profile object. If the current vertex id is not member of the set of vertices connected together in the current layer, then construct a Profile of type </w:t>
      </w:r>
      <w:proofErr w:type="spellStart"/>
      <w:r>
        <w:t>ProfileEmpty</w:t>
      </w:r>
      <w:proofErr w:type="spellEnd"/>
      <w:r>
        <w:t xml:space="preserve">.    </w:t>
      </w:r>
      <w:r w:rsidR="00D71D08">
        <w:t>Otherwise, construct a Profile of one of the types defined below.</w:t>
      </w:r>
    </w:p>
    <w:p w14:paraId="0F5BDA69" w14:textId="77777777" w:rsidR="00B90A64" w:rsidRDefault="00764284" w:rsidP="00B90A64">
      <w:r>
        <w:t xml:space="preserve">A Profile is basically a 1D array of nodes deployed along </w:t>
      </w:r>
      <w:r w:rsidR="00364F0E">
        <w:t xml:space="preserve">a </w:t>
      </w:r>
      <w:r>
        <w:t xml:space="preserve">radial line that spans a single layer at a single vertex.  </w:t>
      </w:r>
      <w:r w:rsidR="00B90A64">
        <w:t xml:space="preserve">Referring to Figure 2, each small black dot is </w:t>
      </w:r>
      <w:r w:rsidR="00057BBB">
        <w:t xml:space="preserve">a </w:t>
      </w:r>
      <w:r w:rsidR="00B90A64">
        <w:t xml:space="preserve">node.  Each array of black dots that spans a single layer is a Profile. </w:t>
      </w:r>
      <w:r w:rsidR="00057BBB">
        <w:t xml:space="preserve">  A node is comprised of a radius and a Data object, which is a 1D array of data values, one data value for each attribute specified in the </w:t>
      </w:r>
      <w:proofErr w:type="spellStart"/>
      <w:r w:rsidR="00476FB6">
        <w:t>GeoTess</w:t>
      </w:r>
      <w:r w:rsidR="00057BBB">
        <w:t>MetaData</w:t>
      </w:r>
      <w:proofErr w:type="spellEnd"/>
      <w:r w:rsidR="00057BBB">
        <w:t xml:space="preserve"> definition.</w:t>
      </w:r>
    </w:p>
    <w:p w14:paraId="51D69794" w14:textId="77777777" w:rsidR="00680E3C" w:rsidRDefault="00364F0E" w:rsidP="00B90A64">
      <w:r>
        <w:t>To instantiate a Profile objec</w:t>
      </w:r>
      <w:r w:rsidR="00B90A64">
        <w:t>t, you supply an array of monotonically increasing radius values, and an array of Data objects.  Each Data object is itself an array of attribute values (</w:t>
      </w:r>
      <w:r w:rsidR="00D71D08">
        <w:t xml:space="preserve">e.g., </w:t>
      </w:r>
      <w:proofErr w:type="spellStart"/>
      <w:r w:rsidR="00B90A64">
        <w:t>pvelocity</w:t>
      </w:r>
      <w:proofErr w:type="spellEnd"/>
      <w:r w:rsidR="00B90A64">
        <w:t xml:space="preserve">, </w:t>
      </w:r>
      <w:proofErr w:type="spellStart"/>
      <w:r w:rsidR="00B90A64">
        <w:t>svelocity</w:t>
      </w:r>
      <w:proofErr w:type="spellEnd"/>
      <w:r w:rsidR="00B90A64">
        <w:t xml:space="preserve">, </w:t>
      </w:r>
      <w:proofErr w:type="spellStart"/>
      <w:r w:rsidR="00B90A64">
        <w:t>etc</w:t>
      </w:r>
      <w:proofErr w:type="spellEnd"/>
      <w:r w:rsidR="00B90A64">
        <w:t xml:space="preserve">).  See the sample code for an example of how to do this.  </w:t>
      </w:r>
    </w:p>
    <w:p w14:paraId="3081F3C4" w14:textId="77777777" w:rsidR="00764284" w:rsidRDefault="00764284" w:rsidP="00B90A64">
      <w:r>
        <w:t>There are 5 types of Profile objects:</w:t>
      </w:r>
    </w:p>
    <w:p w14:paraId="0471685E" w14:textId="77777777" w:rsidR="00764284" w:rsidRPr="0014335C" w:rsidRDefault="00764284" w:rsidP="00B90A64">
      <w:pPr>
        <w:numPr>
          <w:ilvl w:val="0"/>
          <w:numId w:val="9"/>
        </w:numPr>
      </w:pPr>
      <w:r w:rsidRPr="0014335C">
        <w:rPr>
          <w:b/>
        </w:rPr>
        <w:t>N-Point profiles</w:t>
      </w:r>
      <w:r w:rsidRPr="0014335C">
        <w:t xml:space="preserve"> consist of two or more radii and an equal number of data arrays, with one data array associated with each radius.  </w:t>
      </w:r>
    </w:p>
    <w:p w14:paraId="0DBDA08A" w14:textId="77777777" w:rsidR="00764284" w:rsidRPr="0014335C" w:rsidRDefault="00764284" w:rsidP="00B90A64">
      <w:pPr>
        <w:numPr>
          <w:ilvl w:val="0"/>
          <w:numId w:val="9"/>
        </w:numPr>
      </w:pPr>
      <w:r w:rsidRPr="0014335C">
        <w:rPr>
          <w:b/>
        </w:rPr>
        <w:t>Constant value profiles</w:t>
      </w:r>
      <w:r w:rsidRPr="0014335C">
        <w:t xml:space="preserve"> consist of two radii and a single data array that defines the data values for the entire radial span of the profile.</w:t>
      </w:r>
    </w:p>
    <w:p w14:paraId="3EC47F10" w14:textId="77777777" w:rsidR="00764284" w:rsidRPr="0014335C" w:rsidRDefault="00764284" w:rsidP="00B90A64">
      <w:pPr>
        <w:numPr>
          <w:ilvl w:val="0"/>
          <w:numId w:val="9"/>
        </w:numPr>
      </w:pPr>
      <w:r w:rsidRPr="0014335C">
        <w:rPr>
          <w:b/>
        </w:rPr>
        <w:lastRenderedPageBreak/>
        <w:t>Thin profiles</w:t>
      </w:r>
      <w:r w:rsidRPr="0014335C">
        <w:t xml:space="preserve"> consist of a single radius and a single data array.  They have zero thickness, i.e., the radius of the bottom and top of the profile are equal.</w:t>
      </w:r>
    </w:p>
    <w:p w14:paraId="134B53BE" w14:textId="77777777" w:rsidR="00764284" w:rsidRPr="0014335C" w:rsidRDefault="00764284" w:rsidP="00B90A64">
      <w:pPr>
        <w:numPr>
          <w:ilvl w:val="0"/>
          <w:numId w:val="9"/>
        </w:numPr>
      </w:pPr>
      <w:r w:rsidRPr="0014335C">
        <w:rPr>
          <w:b/>
        </w:rPr>
        <w:t>Empty profiles</w:t>
      </w:r>
      <w:r w:rsidRPr="0014335C">
        <w:t xml:space="preserve"> consist of two radii but no data arrays.</w:t>
      </w:r>
    </w:p>
    <w:p w14:paraId="4BD86C13" w14:textId="77777777" w:rsidR="00764284" w:rsidRDefault="00764284" w:rsidP="00B90A64">
      <w:pPr>
        <w:numPr>
          <w:ilvl w:val="0"/>
          <w:numId w:val="9"/>
        </w:numPr>
      </w:pPr>
      <w:r w:rsidRPr="0014335C">
        <w:rPr>
          <w:b/>
        </w:rPr>
        <w:t>Surface profiles</w:t>
      </w:r>
      <w:r w:rsidRPr="0014335C">
        <w:t xml:space="preserve"> consist of only a single data array.  </w:t>
      </w:r>
      <w:r w:rsidR="0044684E" w:rsidRPr="0014335C">
        <w:t>They have no radius values. T</w:t>
      </w:r>
      <w:r w:rsidR="0044684E">
        <w:t>ogether with Empty Surface profiles, t</w:t>
      </w:r>
      <w:r w:rsidR="0044684E" w:rsidRPr="0014335C">
        <w:t>hese are used to support 2D models.</w:t>
      </w:r>
      <w:r w:rsidR="0044684E">
        <w:t xml:space="preserve">  Surface profiles are incompatible with all other profile types.  If a model contains any surface profiles, it cannot contain any profiles of any other type.</w:t>
      </w:r>
    </w:p>
    <w:p w14:paraId="48B6FCC1" w14:textId="77777777" w:rsidR="0044684E" w:rsidRPr="0014335C" w:rsidRDefault="0044684E" w:rsidP="00B90A64">
      <w:pPr>
        <w:numPr>
          <w:ilvl w:val="0"/>
          <w:numId w:val="9"/>
        </w:numPr>
      </w:pPr>
      <w:r>
        <w:rPr>
          <w:b/>
        </w:rPr>
        <w:t>Empty Surface profiles</w:t>
      </w:r>
      <w:r>
        <w:t xml:space="preserve"> consist of no radii and no data.  They are essentially place holders for null.  An Empty Surface profile object will return </w:t>
      </w:r>
      <w:proofErr w:type="spellStart"/>
      <w:r>
        <w:t>NaN</w:t>
      </w:r>
      <w:proofErr w:type="spellEnd"/>
      <w:r>
        <w:t xml:space="preserve"> in response to any request for information about radius or data information.</w:t>
      </w:r>
    </w:p>
    <w:p w14:paraId="2F0B4883" w14:textId="77777777" w:rsidR="00764284" w:rsidRDefault="00057BBB" w:rsidP="00B90A64">
      <w:r>
        <w:t xml:space="preserve">After construction, a Profile, </w:t>
      </w:r>
      <w:r w:rsidRPr="00233BAA">
        <w:rPr>
          <w:i/>
        </w:rPr>
        <w:t>p</w:t>
      </w:r>
      <w:r>
        <w:t xml:space="preserve">, is added to the model by calling </w:t>
      </w:r>
      <w:proofErr w:type="spellStart"/>
      <w:proofErr w:type="gramStart"/>
      <w:r w:rsidRPr="00233BAA">
        <w:rPr>
          <w:i/>
        </w:rPr>
        <w:t>model.setProfile</w:t>
      </w:r>
      <w:proofErr w:type="spellEnd"/>
      <w:proofErr w:type="gramEnd"/>
      <w:r w:rsidRPr="00233BAA">
        <w:rPr>
          <w:i/>
        </w:rPr>
        <w:t>(</w:t>
      </w:r>
      <w:proofErr w:type="spellStart"/>
      <w:r w:rsidRPr="00233BAA">
        <w:rPr>
          <w:i/>
        </w:rPr>
        <w:t>i</w:t>
      </w:r>
      <w:proofErr w:type="spellEnd"/>
      <w:r w:rsidRPr="00233BAA">
        <w:rPr>
          <w:i/>
        </w:rPr>
        <w:t>, j, p)</w:t>
      </w:r>
      <w:r>
        <w:t xml:space="preserve">, where </w:t>
      </w:r>
      <w:proofErr w:type="spellStart"/>
      <w:r w:rsidRPr="00233BAA">
        <w:rPr>
          <w:i/>
        </w:rPr>
        <w:t>i</w:t>
      </w:r>
      <w:proofErr w:type="spellEnd"/>
      <w:r>
        <w:t xml:space="preserve"> is the index of a vertex, </w:t>
      </w:r>
      <w:r w:rsidRPr="00233BAA">
        <w:rPr>
          <w:i/>
        </w:rPr>
        <w:t>j</w:t>
      </w:r>
      <w:r>
        <w:t xml:space="preserve"> is the index of a layer, and </w:t>
      </w:r>
      <w:r w:rsidRPr="00233BAA">
        <w:rPr>
          <w:i/>
        </w:rPr>
        <w:t>p</w:t>
      </w:r>
      <w:r>
        <w:t xml:space="preserve"> is the just-constructed Profile.</w:t>
      </w:r>
    </w:p>
    <w:p w14:paraId="5EE99F9B" w14:textId="77777777" w:rsidR="00233BAA" w:rsidRDefault="00233BAA" w:rsidP="00B90A64">
      <w:r>
        <w:t>After Profiles have been specified for all layers of all vertices of the model, the model is complete and ready for use.</w:t>
      </w:r>
    </w:p>
    <w:p w14:paraId="439CEB3A" w14:textId="77777777" w:rsidR="00233BAA" w:rsidRDefault="00233BAA" w:rsidP="00233BAA">
      <w:pPr>
        <w:pStyle w:val="Heading2"/>
      </w:pPr>
      <w:bookmarkStart w:id="8" w:name="_Toc49512232"/>
      <w:r>
        <w:t>Model I/O</w:t>
      </w:r>
      <w:bookmarkEnd w:id="8"/>
    </w:p>
    <w:p w14:paraId="75F8FBD0" w14:textId="77777777" w:rsidR="00823D25" w:rsidRDefault="00233BAA" w:rsidP="00233BAA">
      <w:proofErr w:type="spellStart"/>
      <w:r>
        <w:t>GeoTessModels</w:t>
      </w:r>
      <w:proofErr w:type="spellEnd"/>
      <w:r>
        <w:t xml:space="preserve"> and </w:t>
      </w:r>
      <w:proofErr w:type="spellStart"/>
      <w:r>
        <w:t>GeoTessGrids</w:t>
      </w:r>
      <w:proofErr w:type="spellEnd"/>
      <w:r>
        <w:t xml:space="preserve"> can be written to and read from files, either </w:t>
      </w:r>
      <w:r w:rsidR="00910113">
        <w:t>in ascii or binary format.  Complete format definitio</w:t>
      </w:r>
      <w:r w:rsidR="002049B5">
        <w:t>ns are supplied in a separate section.</w:t>
      </w:r>
      <w:r w:rsidR="00823D25">
        <w:t xml:space="preserve">  </w:t>
      </w:r>
    </w:p>
    <w:p w14:paraId="6BE16268" w14:textId="77777777" w:rsidR="00BD1DF0" w:rsidRDefault="00BD1DF0" w:rsidP="00233BAA">
      <w:r>
        <w:t xml:space="preserve">The simplest way to save a model to a file is to call the </w:t>
      </w:r>
      <w:proofErr w:type="spellStart"/>
      <w:proofErr w:type="gramStart"/>
      <w:r w:rsidRPr="00E41AAE">
        <w:rPr>
          <w:i/>
        </w:rPr>
        <w:t>model.writeModel</w:t>
      </w:r>
      <w:proofErr w:type="spellEnd"/>
      <w:proofErr w:type="gramEnd"/>
      <w:r w:rsidRPr="00E41AAE">
        <w:rPr>
          <w:i/>
        </w:rPr>
        <w:t>(string filename)</w:t>
      </w:r>
      <w:r>
        <w:t xml:space="preserve"> method.  If the file name </w:t>
      </w:r>
      <w:r w:rsidR="00680E3C">
        <w:t>h</w:t>
      </w:r>
      <w:r>
        <w:t xml:space="preserve">as the extension ‘ascii’, then the file is written in ascii format.  Otherwise it is saved in binary format.  The model data and the grid are written to the same file.  Similarly, to load a model from a file, construct a new model by calling one of the </w:t>
      </w:r>
      <w:r w:rsidR="00E41AAE">
        <w:t>model constructors that does not take the ‘</w:t>
      </w:r>
      <w:proofErr w:type="spellStart"/>
      <w:r w:rsidR="00E41AAE">
        <w:t>relativeGridPath</w:t>
      </w:r>
      <w:proofErr w:type="spellEnd"/>
      <w:r w:rsidR="00E41AAE">
        <w:t>’ argument.  This assumes that the data and grid are contained in the same file.</w:t>
      </w:r>
    </w:p>
    <w:p w14:paraId="408915C2" w14:textId="77777777" w:rsidR="00233BAA" w:rsidRDefault="00823D25" w:rsidP="00233BAA">
      <w:r>
        <w:t>The model grid and the model data can either be stored together in the same file or they can be stored in separate files.  In many applications, a model will consist of a single data set and a single grid, in which case it will make the most sense to store the data and grid together in the same file.  In other applications there might be numerous data sets that are all stored on the same grid.  For example, the data may consist of pre</w:t>
      </w:r>
      <w:r w:rsidR="00476FB6">
        <w:t>-</w:t>
      </w:r>
      <w:r>
        <w:t xml:space="preserve">computed travel time predictions for a single station-phase to every point on the Earth discretized on to the vertices of a grid.  There may be separate data sets for each station in a large network of stations, all of which use the same grid of source positions.  If the application needs to be able to load only a subset of the data sets at any one time, it would be most efficient for the grid to be stored separately from the data so the grid could be loaded once and serve the needs of any data set that might be loaded. </w:t>
      </w:r>
    </w:p>
    <w:p w14:paraId="6614958E" w14:textId="77777777" w:rsidR="00B55BA9" w:rsidRDefault="00823D25" w:rsidP="00233BAA">
      <w:proofErr w:type="spellStart"/>
      <w:r>
        <w:t>GeoTess</w:t>
      </w:r>
      <w:proofErr w:type="spellEnd"/>
      <w:r>
        <w:t xml:space="preserve"> supports the ability to store the grid and data in separate files.  To accomplish this, every grid has stored within it a unique string that identifies that grid.  Typically, this is an MD5 hash of the contents of the grid (node positions, connectivity, etc.).  When a model is sto</w:t>
      </w:r>
      <w:r w:rsidR="00B55BA9">
        <w:t xml:space="preserve">red without its grid, it stores two pieces of information: the name of the file containing the grid, and the grid’s unique </w:t>
      </w:r>
      <w:proofErr w:type="spellStart"/>
      <w:r w:rsidR="00B55BA9">
        <w:t>gridID</w:t>
      </w:r>
      <w:proofErr w:type="spellEnd"/>
      <w:r w:rsidR="00B55BA9">
        <w:t xml:space="preserve">.  </w:t>
      </w:r>
    </w:p>
    <w:p w14:paraId="3EBA5FDF" w14:textId="77777777" w:rsidR="00823D25" w:rsidRDefault="00B55BA9" w:rsidP="00233BAA">
      <w:r>
        <w:t xml:space="preserve">When an application wants to write a model to file, it supplies two parameters: the name of the file to receive the model and the name of the file to receive the grid.  If the supplied grid file name is the </w:t>
      </w:r>
      <w:r>
        <w:lastRenderedPageBreak/>
        <w:t xml:space="preserve">single character ‘*’, then the grid is stored in the same file as the model, right after the model data.  If a separate file name is specified for the grid, then the model metadata and model data are written to the model file along with the name of the grid file and the </w:t>
      </w:r>
      <w:proofErr w:type="spellStart"/>
      <w:r>
        <w:t>gridID</w:t>
      </w:r>
      <w:proofErr w:type="spellEnd"/>
      <w:r>
        <w:t xml:space="preserve">.  The grid file name stored in the model file does not include any directory information; just the name of the file.  </w:t>
      </w:r>
    </w:p>
    <w:p w14:paraId="0EFCCE73" w14:textId="77777777" w:rsidR="00B55BA9" w:rsidRPr="00233BAA" w:rsidRDefault="00B55BA9" w:rsidP="00233BAA">
      <w:r>
        <w:t xml:space="preserve">When an application wishes to read a model from file, it supplies two pieces of information: the name of the model file and the </w:t>
      </w:r>
      <w:r w:rsidR="000849B5">
        <w:t>relative path from the directory where the model is stored to</w:t>
      </w:r>
      <w:r>
        <w:t xml:space="preserve"> the directory that is to be searched for the associated grid file.  If the model file contains the grid, then the supplied grid directory name is ignored.  If the model file does not contain the grid</w:t>
      </w:r>
      <w:r w:rsidR="000849B5">
        <w:t>,</w:t>
      </w:r>
      <w:r>
        <w:t xml:space="preserve"> then the</w:t>
      </w:r>
      <w:r w:rsidR="000849B5">
        <w:t xml:space="preserve"> full path to the grid file is constructed from the name of the directory where the model is stored, the relative path to the grid directory supplied by the application, and the</w:t>
      </w:r>
      <w:r>
        <w:t xml:space="preserve"> grid file name stored in the model file.  After the grid is loaded from the separate file, the </w:t>
      </w:r>
      <w:proofErr w:type="spellStart"/>
      <w:r>
        <w:t>gridID</w:t>
      </w:r>
      <w:proofErr w:type="spellEnd"/>
      <w:r>
        <w:t xml:space="preserve"> in the grid file and the </w:t>
      </w:r>
      <w:proofErr w:type="spellStart"/>
      <w:r>
        <w:t>gridID</w:t>
      </w:r>
      <w:proofErr w:type="spellEnd"/>
      <w:r>
        <w:t xml:space="preserve"> in the model file are compared and if they are not the same and exception is thrown.</w:t>
      </w:r>
    </w:p>
    <w:p w14:paraId="1388BC7D" w14:textId="77777777" w:rsidR="00233BAA" w:rsidRDefault="00233BAA" w:rsidP="00233BAA">
      <w:pPr>
        <w:pStyle w:val="Heading2"/>
      </w:pPr>
      <w:bookmarkStart w:id="9" w:name="_Toc49512233"/>
      <w:r>
        <w:t>Model interrogation</w:t>
      </w:r>
      <w:bookmarkEnd w:id="9"/>
    </w:p>
    <w:p w14:paraId="7FB3CF6A" w14:textId="77777777" w:rsidR="007D1F39" w:rsidRDefault="007D1F39" w:rsidP="007D1F39">
      <w:r>
        <w:t xml:space="preserve">Once a </w:t>
      </w:r>
      <w:proofErr w:type="spellStart"/>
      <w:r>
        <w:t>GeoTessModel</w:t>
      </w:r>
      <w:proofErr w:type="spellEnd"/>
      <w:r>
        <w:t xml:space="preserve"> has been loaded into memory, applications will need to access information in the model.  This section gives a general overview of the types of model interrogation that can be accomplished.  For a complete definition of all available functionality please consult the online documentation.  The sample codes supplied with each supported </w:t>
      </w:r>
      <w:proofErr w:type="gramStart"/>
      <w:r>
        <w:t>languages</w:t>
      </w:r>
      <w:proofErr w:type="gramEnd"/>
      <w:r>
        <w:t xml:space="preserve"> provide simple examples of the most common </w:t>
      </w:r>
      <w:r w:rsidR="00EF6F79">
        <w:t>model interrogation functions.</w:t>
      </w:r>
    </w:p>
    <w:p w14:paraId="302904B4" w14:textId="77777777" w:rsidR="00EF6F79" w:rsidRDefault="00EF6F79" w:rsidP="007D1F39">
      <w:r>
        <w:t>Model interrogations functions fall into 3 general categories: information about the grid, the values of data attributes stored at grid nodes, and interpolation of data attribute values at off-node locations.</w:t>
      </w:r>
    </w:p>
    <w:p w14:paraId="30A63626" w14:textId="77777777" w:rsidR="00EF6F79" w:rsidRDefault="00EF6F79" w:rsidP="00EF6F79">
      <w:pPr>
        <w:pStyle w:val="Heading3"/>
      </w:pPr>
      <w:bookmarkStart w:id="10" w:name="_Toc49512234"/>
      <w:r>
        <w:t>Grid Information</w:t>
      </w:r>
      <w:bookmarkEnd w:id="10"/>
    </w:p>
    <w:p w14:paraId="73781197" w14:textId="77777777" w:rsidR="009A3AD3" w:rsidRDefault="00DD38BF" w:rsidP="009A3AD3">
      <w:proofErr w:type="spellStart"/>
      <w:r>
        <w:t>GeoTessGrid</w:t>
      </w:r>
      <w:proofErr w:type="spellEnd"/>
      <w:r>
        <w:t xml:space="preserve"> manages the geometry and topology of a model</w:t>
      </w:r>
      <w:r w:rsidR="008A411F">
        <w:t xml:space="preserve"> but has no information about any data attached to the grid.  It </w:t>
      </w:r>
      <w:r>
        <w:t xml:space="preserve">has some 45 functions that start with </w:t>
      </w:r>
      <w:r w:rsidRPr="00A50A0C">
        <w:rPr>
          <w:i/>
        </w:rPr>
        <w:t>‘get…’</w:t>
      </w:r>
      <w:r>
        <w:t xml:space="preserve"> to retrieve information about the </w:t>
      </w:r>
      <w:r w:rsidR="009A3AD3">
        <w:t xml:space="preserve">vertices, triangles, tessellation levels and multi-level tessellations that comprise the </w:t>
      </w:r>
      <w:r>
        <w:t xml:space="preserve">grid.  The </w:t>
      </w:r>
      <w:r w:rsidR="00662EE7">
        <w:t>html</w:t>
      </w:r>
      <w:r>
        <w:t xml:space="preserve"> documentation is the best source of information about these functions.  </w:t>
      </w:r>
    </w:p>
    <w:p w14:paraId="6047BA20" w14:textId="77777777" w:rsidR="00470068" w:rsidRDefault="009A3AD3" w:rsidP="009A3AD3">
      <w:r>
        <w:t xml:space="preserve">The most fundamental query made on a </w:t>
      </w:r>
      <w:proofErr w:type="spellStart"/>
      <w:r>
        <w:t>GeoTessGrid</w:t>
      </w:r>
      <w:proofErr w:type="spellEnd"/>
      <w:r>
        <w:t xml:space="preserve"> object is the </w:t>
      </w:r>
      <w:proofErr w:type="spellStart"/>
      <w:r w:rsidRPr="009A3AD3">
        <w:rPr>
          <w:i/>
        </w:rPr>
        <w:t>getVertex</w:t>
      </w:r>
      <w:proofErr w:type="spellEnd"/>
      <w:r w:rsidRPr="009A3AD3">
        <w:rPr>
          <w:i/>
        </w:rPr>
        <w:t>(</w:t>
      </w:r>
      <w:proofErr w:type="spellStart"/>
      <w:r w:rsidRPr="009A3AD3">
        <w:rPr>
          <w:i/>
        </w:rPr>
        <w:t>i</w:t>
      </w:r>
      <w:proofErr w:type="spellEnd"/>
      <w:r w:rsidRPr="009A3AD3">
        <w:rPr>
          <w:i/>
        </w:rPr>
        <w:t>)</w:t>
      </w:r>
      <w:r>
        <w:t xml:space="preserve"> method, which returns the unit vector which defines the location of the </w:t>
      </w:r>
      <w:proofErr w:type="spellStart"/>
      <w:r w:rsidRPr="009A3AD3">
        <w:rPr>
          <w:i/>
        </w:rPr>
        <w:t>i’th</w:t>
      </w:r>
      <w:proofErr w:type="spellEnd"/>
      <w:r>
        <w:t xml:space="preserve"> vertex in the grid.  </w:t>
      </w:r>
      <w:proofErr w:type="spellStart"/>
      <w:r>
        <w:t>GeoTessUtil</w:t>
      </w:r>
      <w:r w:rsidR="0059455C">
        <w:t>s</w:t>
      </w:r>
      <w:proofErr w:type="spellEnd"/>
      <w:r>
        <w:t xml:space="preserve"> provides the capability to convert back and forth between </w:t>
      </w:r>
      <w:r w:rsidR="0059455C">
        <w:t xml:space="preserve">a </w:t>
      </w:r>
      <w:r w:rsidR="00A50A0C">
        <w:t xml:space="preserve">unit </w:t>
      </w:r>
      <w:r w:rsidR="0059455C">
        <w:t>vector</w:t>
      </w:r>
      <w:r>
        <w:t xml:space="preserve"> and geographic latitude and longitude.</w:t>
      </w:r>
    </w:p>
    <w:p w14:paraId="3ABC4999" w14:textId="77777777" w:rsidR="00DD755F" w:rsidRDefault="009A3AD3" w:rsidP="009A3AD3">
      <w:pPr>
        <w:pStyle w:val="Heading3"/>
      </w:pPr>
      <w:bookmarkStart w:id="11" w:name="_Toc49512235"/>
      <w:r>
        <w:t>Accessing Data Stored in the Model</w:t>
      </w:r>
      <w:bookmarkEnd w:id="11"/>
    </w:p>
    <w:p w14:paraId="6460429B" w14:textId="77777777" w:rsidR="009A3AD3" w:rsidRDefault="00A50A0C" w:rsidP="00470068">
      <w:r>
        <w:t>General information about a model</w:t>
      </w:r>
      <w:r w:rsidR="00997A2E">
        <w:t xml:space="preserve"> </w:t>
      </w:r>
      <w:r>
        <w:t xml:space="preserve">can be retrieved from the </w:t>
      </w:r>
      <w:proofErr w:type="spellStart"/>
      <w:r>
        <w:t>GeoTessMetaData</w:t>
      </w:r>
      <w:proofErr w:type="spellEnd"/>
      <w:r>
        <w:t xml:space="preserve"> object accessible from the model.  </w:t>
      </w:r>
      <w:r w:rsidR="00997A2E">
        <w:t>Information that is available includes:</w:t>
      </w:r>
    </w:p>
    <w:p w14:paraId="5BE80DD9" w14:textId="77777777" w:rsidR="00997A2E" w:rsidRDefault="00AD7C22" w:rsidP="0034075B">
      <w:pPr>
        <w:numPr>
          <w:ilvl w:val="0"/>
          <w:numId w:val="11"/>
        </w:numPr>
        <w:spacing w:after="120"/>
      </w:pPr>
      <w:r>
        <w:t>The model description</w:t>
      </w:r>
    </w:p>
    <w:p w14:paraId="706819FE" w14:textId="77777777" w:rsidR="00AD7C22" w:rsidRDefault="00AD7C22" w:rsidP="0034075B">
      <w:pPr>
        <w:numPr>
          <w:ilvl w:val="0"/>
          <w:numId w:val="11"/>
        </w:numPr>
        <w:spacing w:after="120"/>
      </w:pPr>
      <w:r>
        <w:t>The names, units and indexes of the attributes</w:t>
      </w:r>
    </w:p>
    <w:p w14:paraId="64BA0F25" w14:textId="77777777" w:rsidR="00AD7C22" w:rsidRDefault="00AD7C22" w:rsidP="0034075B">
      <w:pPr>
        <w:numPr>
          <w:ilvl w:val="0"/>
          <w:numId w:val="11"/>
        </w:numPr>
        <w:spacing w:after="120"/>
      </w:pPr>
      <w:r>
        <w:t xml:space="preserve">The type of the data (double, </w:t>
      </w:r>
      <w:r w:rsidR="00662EE7">
        <w:t>float, long, int, short or byte</w:t>
      </w:r>
      <w:r>
        <w:t>)</w:t>
      </w:r>
    </w:p>
    <w:p w14:paraId="50E3F19B" w14:textId="77777777" w:rsidR="00AD7C22" w:rsidRDefault="00AD7C22" w:rsidP="0034075B">
      <w:pPr>
        <w:numPr>
          <w:ilvl w:val="0"/>
          <w:numId w:val="11"/>
        </w:numPr>
        <w:spacing w:after="120"/>
      </w:pPr>
      <w:r>
        <w:t>The names and indexes of the layers</w:t>
      </w:r>
    </w:p>
    <w:p w14:paraId="53B8A81D" w14:textId="77777777" w:rsidR="00AD7C22" w:rsidRDefault="00AD7C22" w:rsidP="0034075B">
      <w:pPr>
        <w:numPr>
          <w:ilvl w:val="0"/>
          <w:numId w:val="11"/>
        </w:numPr>
        <w:spacing w:after="120"/>
      </w:pPr>
      <w:r>
        <w:t xml:space="preserve">The names of the files from which the model and grid were </w:t>
      </w:r>
      <w:proofErr w:type="gramStart"/>
      <w:r>
        <w:t>loaded</w:t>
      </w:r>
      <w:proofErr w:type="gramEnd"/>
      <w:r>
        <w:t xml:space="preserve"> and the amount of time required to load the model and grid.</w:t>
      </w:r>
    </w:p>
    <w:p w14:paraId="6E165472" w14:textId="77777777" w:rsidR="00AD7C22" w:rsidRDefault="00AD7C22" w:rsidP="0034075B">
      <w:pPr>
        <w:numPr>
          <w:ilvl w:val="0"/>
          <w:numId w:val="11"/>
        </w:numPr>
        <w:spacing w:after="120"/>
      </w:pPr>
      <w:r>
        <w:lastRenderedPageBreak/>
        <w:t xml:space="preserve">The name and version number of the software that generated the model and the date that the model </w:t>
      </w:r>
      <w:r w:rsidR="000C1C32">
        <w:t xml:space="preserve">was </w:t>
      </w:r>
      <w:r>
        <w:t>generated.</w:t>
      </w:r>
    </w:p>
    <w:p w14:paraId="69B2998A" w14:textId="77777777" w:rsidR="00AD7C22" w:rsidRDefault="00AD7C22" w:rsidP="0034075B">
      <w:pPr>
        <w:numPr>
          <w:ilvl w:val="0"/>
          <w:numId w:val="11"/>
        </w:numPr>
        <w:spacing w:after="120"/>
      </w:pPr>
      <w:r>
        <w:t>The map between layer and tessellation indexes.</w:t>
      </w:r>
    </w:p>
    <w:p w14:paraId="03B9345A" w14:textId="77777777" w:rsidR="00BB7BBD" w:rsidRDefault="00BB7BBD" w:rsidP="000C1C32">
      <w:proofErr w:type="spellStart"/>
      <w:r>
        <w:t>GeoTessMetaData</w:t>
      </w:r>
      <w:proofErr w:type="spellEnd"/>
      <w:r>
        <w:t xml:space="preserve"> will allow most of this information to be modified also.</w:t>
      </w:r>
    </w:p>
    <w:p w14:paraId="731A25C7" w14:textId="77777777" w:rsidR="002A7A92" w:rsidRPr="007D1F39" w:rsidRDefault="000C1C32" w:rsidP="000C1C32">
      <w:r>
        <w:t xml:space="preserve">Actual data values stored on grid nodes can be </w:t>
      </w:r>
      <w:r w:rsidR="00BB7BBD">
        <w:t>retrieved/modified</w:t>
      </w:r>
      <w:r>
        <w:t xml:space="preserve"> in one of two ways.  The first is to make the request through the model’s </w:t>
      </w:r>
      <w:proofErr w:type="spellStart"/>
      <w:r>
        <w:t>PointMap</w:t>
      </w:r>
      <w:proofErr w:type="spellEnd"/>
      <w:r>
        <w:t xml:space="preserve"> (</w:t>
      </w:r>
      <w:proofErr w:type="spellStart"/>
      <w:r w:rsidRPr="000C1C32">
        <w:rPr>
          <w:i/>
        </w:rPr>
        <w:t>model.getPointMap</w:t>
      </w:r>
      <w:proofErr w:type="spellEnd"/>
      <w:r w:rsidRPr="000C1C32">
        <w:rPr>
          <w:i/>
        </w:rPr>
        <w:t>().</w:t>
      </w:r>
      <w:proofErr w:type="spellStart"/>
      <w:r w:rsidRPr="000C1C32">
        <w:rPr>
          <w:i/>
        </w:rPr>
        <w:t>getValue</w:t>
      </w:r>
      <w:proofErr w:type="spellEnd"/>
      <w:r w:rsidRPr="000C1C32">
        <w:rPr>
          <w:i/>
        </w:rPr>
        <w:t>(</w:t>
      </w:r>
      <w:proofErr w:type="spellStart"/>
      <w:r w:rsidR="00813584">
        <w:rPr>
          <w:i/>
        </w:rPr>
        <w:t>ptIndex</w:t>
      </w:r>
      <w:proofErr w:type="spellEnd"/>
      <w:r>
        <w:rPr>
          <w:i/>
        </w:rPr>
        <w:t xml:space="preserve">, </w:t>
      </w:r>
      <w:proofErr w:type="spellStart"/>
      <w:r>
        <w:rPr>
          <w:i/>
        </w:rPr>
        <w:t>aIndex</w:t>
      </w:r>
      <w:proofErr w:type="spellEnd"/>
      <w:r w:rsidRPr="000C1C32">
        <w:rPr>
          <w:i/>
        </w:rPr>
        <w:t>);</w:t>
      </w:r>
      <w:r>
        <w:t xml:space="preserve"> </w:t>
      </w:r>
      <w:r w:rsidR="00BB7BBD">
        <w:t xml:space="preserve">and </w:t>
      </w:r>
      <w:proofErr w:type="spellStart"/>
      <w:r w:rsidR="00BB7BBD">
        <w:rPr>
          <w:i/>
        </w:rPr>
        <w:t>model.getPointMap</w:t>
      </w:r>
      <w:proofErr w:type="spellEnd"/>
      <w:r w:rsidR="00BB7BBD">
        <w:rPr>
          <w:i/>
        </w:rPr>
        <w:t>().</w:t>
      </w:r>
      <w:proofErr w:type="spellStart"/>
      <w:r w:rsidR="00BB7BBD">
        <w:rPr>
          <w:i/>
        </w:rPr>
        <w:t>s</w:t>
      </w:r>
      <w:r w:rsidR="00BB7BBD" w:rsidRPr="000C1C32">
        <w:rPr>
          <w:i/>
        </w:rPr>
        <w:t>etValue</w:t>
      </w:r>
      <w:proofErr w:type="spellEnd"/>
      <w:r w:rsidR="00BB7BBD" w:rsidRPr="000C1C32">
        <w:rPr>
          <w:i/>
        </w:rPr>
        <w:t>(</w:t>
      </w:r>
      <w:proofErr w:type="spellStart"/>
      <w:r w:rsidR="00BB7BBD">
        <w:rPr>
          <w:i/>
        </w:rPr>
        <w:t>ptIndex</w:t>
      </w:r>
      <w:proofErr w:type="spellEnd"/>
      <w:r w:rsidR="00BB7BBD">
        <w:rPr>
          <w:i/>
        </w:rPr>
        <w:t xml:space="preserve">, </w:t>
      </w:r>
      <w:proofErr w:type="spellStart"/>
      <w:r w:rsidR="00BB7BBD">
        <w:rPr>
          <w:i/>
        </w:rPr>
        <w:t>aIndex</w:t>
      </w:r>
      <w:proofErr w:type="spellEnd"/>
      <w:r w:rsidR="00BB7BBD">
        <w:rPr>
          <w:i/>
        </w:rPr>
        <w:t xml:space="preserve">, </w:t>
      </w:r>
      <w:proofErr w:type="spellStart"/>
      <w:r w:rsidR="00BB7BBD">
        <w:rPr>
          <w:i/>
        </w:rPr>
        <w:t>newValue</w:t>
      </w:r>
      <w:proofErr w:type="spellEnd"/>
      <w:r w:rsidR="00BB7BBD" w:rsidRPr="000C1C32">
        <w:rPr>
          <w:i/>
        </w:rPr>
        <w:t>);</w:t>
      </w:r>
      <w:r w:rsidR="00BB7BBD">
        <w:t xml:space="preserve">  </w:t>
      </w:r>
      <w:r>
        <w:t xml:space="preserve">where </w:t>
      </w:r>
      <w:proofErr w:type="spellStart"/>
      <w:r w:rsidR="00813584">
        <w:rPr>
          <w:i/>
        </w:rPr>
        <w:t>ptIndex</w:t>
      </w:r>
      <w:proofErr w:type="spellEnd"/>
      <w:r>
        <w:t xml:space="preserve"> is the index of one of the points in the model and </w:t>
      </w:r>
      <w:proofErr w:type="spellStart"/>
      <w:r w:rsidRPr="000C1C32">
        <w:rPr>
          <w:i/>
        </w:rPr>
        <w:t>aIndex</w:t>
      </w:r>
      <w:proofErr w:type="spellEnd"/>
      <w:r>
        <w:t xml:space="preserve"> is the index of the attribute).  The second is to </w:t>
      </w:r>
      <w:r w:rsidR="00BB7BBD">
        <w:t>retrieve data is</w:t>
      </w:r>
      <w:r>
        <w:t xml:space="preserve"> through the model’s array of Profiles (</w:t>
      </w:r>
      <w:proofErr w:type="spellStart"/>
      <w:r w:rsidRPr="000C1C32">
        <w:rPr>
          <w:i/>
        </w:rPr>
        <w:t>model.getProfile</w:t>
      </w:r>
      <w:proofErr w:type="spellEnd"/>
      <w:r w:rsidRPr="000C1C32">
        <w:rPr>
          <w:i/>
        </w:rPr>
        <w:t>[</w:t>
      </w:r>
      <w:proofErr w:type="spellStart"/>
      <w:r w:rsidRPr="000C1C32">
        <w:rPr>
          <w:i/>
        </w:rPr>
        <w:t>i</w:t>
      </w:r>
      <w:proofErr w:type="spellEnd"/>
      <w:r w:rsidRPr="000C1C32">
        <w:rPr>
          <w:i/>
        </w:rPr>
        <w:t>][j].</w:t>
      </w:r>
      <w:proofErr w:type="spellStart"/>
      <w:r w:rsidRPr="000C1C32">
        <w:rPr>
          <w:i/>
        </w:rPr>
        <w:t>getValue</w:t>
      </w:r>
      <w:proofErr w:type="spellEnd"/>
      <w:r w:rsidRPr="000C1C32">
        <w:rPr>
          <w:i/>
        </w:rPr>
        <w:t>(k</w:t>
      </w:r>
      <w:r w:rsidR="002A7A92">
        <w:rPr>
          <w:i/>
        </w:rPr>
        <w:t xml:space="preserve">, </w:t>
      </w:r>
      <w:proofErr w:type="spellStart"/>
      <w:r w:rsidR="002A7A92">
        <w:rPr>
          <w:i/>
        </w:rPr>
        <w:t>aIndex</w:t>
      </w:r>
      <w:proofErr w:type="spellEnd"/>
      <w:r w:rsidRPr="000C1C32">
        <w:rPr>
          <w:i/>
        </w:rPr>
        <w:t>);</w:t>
      </w:r>
      <w:r>
        <w:t xml:space="preserve"> where </w:t>
      </w:r>
      <w:proofErr w:type="spellStart"/>
      <w:r w:rsidRPr="000C1C32">
        <w:rPr>
          <w:i/>
        </w:rPr>
        <w:t>i</w:t>
      </w:r>
      <w:proofErr w:type="spellEnd"/>
      <w:r>
        <w:t xml:space="preserve"> is the index of a vertex, </w:t>
      </w:r>
      <w:r w:rsidRPr="000C1C32">
        <w:rPr>
          <w:i/>
        </w:rPr>
        <w:t>j</w:t>
      </w:r>
      <w:r>
        <w:t xml:space="preserve"> is the index of a layer, </w:t>
      </w:r>
      <w:r w:rsidRPr="000C1C32">
        <w:rPr>
          <w:i/>
        </w:rPr>
        <w:t>k</w:t>
      </w:r>
      <w:r>
        <w:t xml:space="preserve"> is the index of a node</w:t>
      </w:r>
      <w:r w:rsidR="002A7A92" w:rsidRPr="002A7A92">
        <w:t xml:space="preserve"> </w:t>
      </w:r>
      <w:r w:rsidR="002A7A92">
        <w:t xml:space="preserve">and </w:t>
      </w:r>
      <w:proofErr w:type="spellStart"/>
      <w:r w:rsidR="002A7A92" w:rsidRPr="002A7A92">
        <w:rPr>
          <w:i/>
        </w:rPr>
        <w:t>aIndex</w:t>
      </w:r>
      <w:proofErr w:type="spellEnd"/>
      <w:r w:rsidR="002A7A92">
        <w:t xml:space="preserve"> is the index of the attribute</w:t>
      </w:r>
      <w:r w:rsidR="008236FB">
        <w:t xml:space="preserve">). </w:t>
      </w:r>
      <w:r w:rsidR="00BB7BBD">
        <w:t xml:space="preserve">To modify values using Profiles, it is necessary to create a new Data object with the new value(s) and replace the existing Data object in the Profile by calling </w:t>
      </w:r>
      <w:proofErr w:type="spellStart"/>
      <w:proofErr w:type="gramStart"/>
      <w:r w:rsidR="00BB7BBD" w:rsidRPr="00BB7BBD">
        <w:rPr>
          <w:i/>
        </w:rPr>
        <w:t>profile.setData</w:t>
      </w:r>
      <w:proofErr w:type="spellEnd"/>
      <w:proofErr w:type="gramEnd"/>
      <w:r w:rsidR="00BB7BBD" w:rsidRPr="00BB7BBD">
        <w:rPr>
          <w:i/>
        </w:rPr>
        <w:t>(index, data)</w:t>
      </w:r>
      <w:r w:rsidR="00BB7BBD">
        <w:t>.</w:t>
      </w:r>
      <w:r w:rsidR="008236FB">
        <w:t xml:space="preserve"> </w:t>
      </w:r>
      <w:r>
        <w:t xml:space="preserve">The radii of the </w:t>
      </w:r>
      <w:r w:rsidR="002A7A92">
        <w:t>nodes can similarly be accessed</w:t>
      </w:r>
      <w:r w:rsidR="00BB7BBD">
        <w:t>/modified</w:t>
      </w:r>
      <w:r w:rsidR="002A7A92">
        <w:t xml:space="preserve"> through the model’s </w:t>
      </w:r>
      <w:proofErr w:type="spellStart"/>
      <w:r w:rsidR="002A7A92">
        <w:t>PointMap</w:t>
      </w:r>
      <w:proofErr w:type="spellEnd"/>
      <w:r w:rsidR="002A7A92">
        <w:t xml:space="preserve"> or through its array of Profiles.</w:t>
      </w:r>
    </w:p>
    <w:p w14:paraId="4D282F44" w14:textId="77777777" w:rsidR="00813584" w:rsidRDefault="00813584" w:rsidP="00813584">
      <w:pPr>
        <w:pStyle w:val="Heading3"/>
      </w:pPr>
      <w:bookmarkStart w:id="12" w:name="_Toc49512236"/>
      <w:r>
        <w:t>Interpolating Attribute Values at Arbitrary Locations</w:t>
      </w:r>
      <w:bookmarkEnd w:id="12"/>
    </w:p>
    <w:p w14:paraId="19AA13CE" w14:textId="77777777" w:rsidR="003B221F" w:rsidRDefault="00813584" w:rsidP="00813584">
      <w:proofErr w:type="spellStart"/>
      <w:r>
        <w:t>GeoTessPosition</w:t>
      </w:r>
      <w:proofErr w:type="spellEnd"/>
      <w:r>
        <w:t xml:space="preserve"> </w:t>
      </w:r>
      <w:r w:rsidR="00960ACF">
        <w:t xml:space="preserve">objects manage the interpolation of attribute values at off-grid locations.  Applications obtain a </w:t>
      </w:r>
      <w:proofErr w:type="spellStart"/>
      <w:r w:rsidR="00960ACF">
        <w:t>GeoTessPosition</w:t>
      </w:r>
      <w:proofErr w:type="spellEnd"/>
      <w:r w:rsidR="00960ACF">
        <w:t xml:space="preserve"> object by calling either </w:t>
      </w:r>
      <w:proofErr w:type="spellStart"/>
      <w:proofErr w:type="gramStart"/>
      <w:r w:rsidR="00960ACF" w:rsidRPr="00087FD6">
        <w:rPr>
          <w:i/>
        </w:rPr>
        <w:t>model.getGeoTessPosition</w:t>
      </w:r>
      <w:proofErr w:type="spellEnd"/>
      <w:proofErr w:type="gramEnd"/>
      <w:r w:rsidR="00960ACF" w:rsidRPr="00087FD6">
        <w:rPr>
          <w:i/>
        </w:rPr>
        <w:t>()</w:t>
      </w:r>
      <w:r w:rsidR="00960ACF">
        <w:t xml:space="preserve"> or </w:t>
      </w:r>
      <w:proofErr w:type="spellStart"/>
      <w:r w:rsidR="00960ACF" w:rsidRPr="00087FD6">
        <w:rPr>
          <w:i/>
        </w:rPr>
        <w:t>GeoTessPosition.getGeoTessPosition</w:t>
      </w:r>
      <w:proofErr w:type="spellEnd"/>
      <w:r w:rsidR="00960ACF" w:rsidRPr="00087FD6">
        <w:rPr>
          <w:i/>
        </w:rPr>
        <w:t>()</w:t>
      </w:r>
      <w:r w:rsidR="00960ACF">
        <w:t xml:space="preserve">.  These accessors take optional parameters that specify the type of interpolation that the </w:t>
      </w:r>
      <w:proofErr w:type="spellStart"/>
      <w:r w:rsidR="00960ACF">
        <w:t>GeoTessPosition</w:t>
      </w:r>
      <w:proofErr w:type="spellEnd"/>
      <w:r w:rsidR="00960ACF">
        <w:t xml:space="preserve"> object should perform.  Options are linear or natural neighbor interpolation in the geographic dimensions and linear or cubic spline interpolation in the radial dimension.  </w:t>
      </w:r>
    </w:p>
    <w:p w14:paraId="2CC67FFB" w14:textId="77777777" w:rsidR="00813584" w:rsidRDefault="00960ACF" w:rsidP="00813584">
      <w:r>
        <w:t xml:space="preserve">Once a </w:t>
      </w:r>
      <w:proofErr w:type="spellStart"/>
      <w:r>
        <w:t>GeoTessPosition</w:t>
      </w:r>
      <w:proofErr w:type="spellEnd"/>
      <w:r>
        <w:t xml:space="preserve"> object has been instantiated, users call one of the</w:t>
      </w:r>
      <w:r w:rsidR="00E65B4E">
        <w:t xml:space="preserve"> 4</w:t>
      </w:r>
      <w:r>
        <w:t xml:space="preserve"> </w:t>
      </w:r>
      <w:proofErr w:type="gramStart"/>
      <w:r w:rsidRPr="0066431F">
        <w:rPr>
          <w:i/>
        </w:rPr>
        <w:t>set(</w:t>
      </w:r>
      <w:proofErr w:type="gramEnd"/>
      <w:r w:rsidRPr="0066431F">
        <w:rPr>
          <w:i/>
        </w:rPr>
        <w:t>)</w:t>
      </w:r>
      <w:r>
        <w:t xml:space="preserve"> methods to specify the point in model space where the interpolation is to be performed.  </w:t>
      </w:r>
      <w:r w:rsidR="00E65B4E">
        <w:t xml:space="preserve">All 4 </w:t>
      </w:r>
      <w:proofErr w:type="gramStart"/>
      <w:r w:rsidR="00E65B4E" w:rsidRPr="0066431F">
        <w:rPr>
          <w:i/>
        </w:rPr>
        <w:t>set(</w:t>
      </w:r>
      <w:proofErr w:type="gramEnd"/>
      <w:r w:rsidR="00E65B4E" w:rsidRPr="0066431F">
        <w:rPr>
          <w:i/>
        </w:rPr>
        <w:t>)</w:t>
      </w:r>
      <w:r w:rsidR="00E65B4E">
        <w:t xml:space="preserve"> methods take a 3</w:t>
      </w:r>
      <w:r w:rsidR="003B221F">
        <w:t>D</w:t>
      </w:r>
      <w:r w:rsidR="00E65B4E">
        <w:t xml:space="preserve"> position in space, either as a latitude, longitude, depth or as a unit vector and radius.  Two of the </w:t>
      </w:r>
      <w:proofErr w:type="gramStart"/>
      <w:r w:rsidR="0066431F" w:rsidRPr="0066431F">
        <w:rPr>
          <w:i/>
        </w:rPr>
        <w:t>set(</w:t>
      </w:r>
      <w:proofErr w:type="gramEnd"/>
      <w:r w:rsidR="0066431F" w:rsidRPr="0066431F">
        <w:rPr>
          <w:i/>
        </w:rPr>
        <w:t>)</w:t>
      </w:r>
      <w:r w:rsidR="00E65B4E">
        <w:t xml:space="preserve"> methods take a layer id in addition to the spatial position.  If the layer id is not supplied then the </w:t>
      </w:r>
      <w:proofErr w:type="gramStart"/>
      <w:r w:rsidR="0066431F" w:rsidRPr="0066431F">
        <w:rPr>
          <w:i/>
        </w:rPr>
        <w:t>set(</w:t>
      </w:r>
      <w:proofErr w:type="gramEnd"/>
      <w:r w:rsidR="0066431F" w:rsidRPr="0066431F">
        <w:rPr>
          <w:i/>
        </w:rPr>
        <w:t>)</w:t>
      </w:r>
      <w:r w:rsidR="00E65B4E">
        <w:t xml:space="preserve"> method will determine which layer the supplied position is in and </w:t>
      </w:r>
      <w:r w:rsidR="003B221F">
        <w:t>store</w:t>
      </w:r>
      <w:r w:rsidR="00E65B4E">
        <w:t xml:space="preserve"> that layer id.  If the layer id is supplied in the </w:t>
      </w:r>
      <w:proofErr w:type="gramStart"/>
      <w:r w:rsidR="0066431F" w:rsidRPr="0066431F">
        <w:rPr>
          <w:i/>
        </w:rPr>
        <w:t>set(</w:t>
      </w:r>
      <w:proofErr w:type="gramEnd"/>
      <w:r w:rsidR="0066431F" w:rsidRPr="0066431F">
        <w:rPr>
          <w:i/>
        </w:rPr>
        <w:t>)</w:t>
      </w:r>
      <w:r w:rsidR="00E65B4E">
        <w:t xml:space="preserve"> method, then the </w:t>
      </w:r>
      <w:proofErr w:type="spellStart"/>
      <w:r w:rsidR="00E65B4E">
        <w:t>GeoTessPosition</w:t>
      </w:r>
      <w:proofErr w:type="spellEnd"/>
      <w:r w:rsidR="00E65B4E">
        <w:t xml:space="preserve"> object will use that layer id, regardless of which layer the supplied position is in.  </w:t>
      </w:r>
      <w:r w:rsidR="003B221F">
        <w:t xml:space="preserve">It is important to note that the supplied position does not need to be located in the layer that corresponds to the layered stored by the </w:t>
      </w:r>
      <w:proofErr w:type="spellStart"/>
      <w:r w:rsidR="003B221F">
        <w:t>GeoTessPosition</w:t>
      </w:r>
      <w:proofErr w:type="spellEnd"/>
      <w:r w:rsidR="003B221F">
        <w:t xml:space="preserve"> object.  </w:t>
      </w:r>
    </w:p>
    <w:p w14:paraId="56289839" w14:textId="77777777" w:rsidR="003B221F" w:rsidRDefault="003B221F" w:rsidP="00813584">
      <w:r>
        <w:t xml:space="preserve">After one of the </w:t>
      </w:r>
      <w:proofErr w:type="gramStart"/>
      <w:r w:rsidRPr="0066431F">
        <w:rPr>
          <w:i/>
        </w:rPr>
        <w:t>set(</w:t>
      </w:r>
      <w:proofErr w:type="gramEnd"/>
      <w:r w:rsidRPr="0066431F">
        <w:rPr>
          <w:i/>
        </w:rPr>
        <w:t>)</w:t>
      </w:r>
      <w:r>
        <w:t xml:space="preserve"> methods has been called, a request can be made to interpolate an attribute value by calling </w:t>
      </w:r>
      <w:proofErr w:type="spellStart"/>
      <w:r>
        <w:rPr>
          <w:i/>
        </w:rPr>
        <w:t>getValue</w:t>
      </w:r>
      <w:proofErr w:type="spellEnd"/>
      <w:r>
        <w:rPr>
          <w:i/>
        </w:rPr>
        <w:t>(</w:t>
      </w:r>
      <w:proofErr w:type="spellStart"/>
      <w:r>
        <w:rPr>
          <w:i/>
        </w:rPr>
        <w:t>atttributeIndex</w:t>
      </w:r>
      <w:proofErr w:type="spellEnd"/>
      <w:r>
        <w:rPr>
          <w:i/>
        </w:rPr>
        <w:t>)</w:t>
      </w:r>
      <w:r>
        <w:t>.</w:t>
      </w:r>
      <w:r w:rsidR="0066431F">
        <w:t xml:space="preserve">  If the current position is located within the boundaries of the current layer stored by the </w:t>
      </w:r>
      <w:proofErr w:type="spellStart"/>
      <w:r w:rsidR="0066431F">
        <w:t>GeoTessPosition</w:t>
      </w:r>
      <w:proofErr w:type="spellEnd"/>
      <w:r w:rsidR="0066431F">
        <w:t xml:space="preserve"> object, then the interpolated attribute value is returned.  If the current position is not within the current layer stored by the </w:t>
      </w:r>
      <w:proofErr w:type="spellStart"/>
      <w:r w:rsidR="0066431F">
        <w:t>GeoTessPosition</w:t>
      </w:r>
      <w:proofErr w:type="spellEnd"/>
      <w:r w:rsidR="0066431F">
        <w:t xml:space="preserve"> object, the behavior is controlled by the parameter </w:t>
      </w:r>
      <w:proofErr w:type="spellStart"/>
      <w:r w:rsidR="0066431F" w:rsidRPr="0066431F">
        <w:rPr>
          <w:i/>
        </w:rPr>
        <w:t>radiusOutOfRangeAllowed</w:t>
      </w:r>
      <w:proofErr w:type="spellEnd"/>
      <w:r w:rsidR="0066431F">
        <w:rPr>
          <w:i/>
        </w:rPr>
        <w:t>.</w:t>
      </w:r>
      <w:r w:rsidR="0066431F">
        <w:t xml:space="preserve">  If the parameter is true (the default) then the interpolated value at the top or bottom of the layer is computed and returned. If </w:t>
      </w:r>
      <w:proofErr w:type="spellStart"/>
      <w:r w:rsidR="0066431F" w:rsidRPr="0066431F">
        <w:rPr>
          <w:i/>
        </w:rPr>
        <w:t>radiusOutOfRangeAllowed</w:t>
      </w:r>
      <w:proofErr w:type="spellEnd"/>
      <w:r w:rsidR="0066431F">
        <w:t xml:space="preserve"> is false, </w:t>
      </w:r>
      <w:proofErr w:type="spellStart"/>
      <w:proofErr w:type="gramStart"/>
      <w:r w:rsidR="0066431F" w:rsidRPr="0066431F">
        <w:rPr>
          <w:i/>
        </w:rPr>
        <w:t>getValue</w:t>
      </w:r>
      <w:proofErr w:type="spellEnd"/>
      <w:r w:rsidR="0066431F" w:rsidRPr="0066431F">
        <w:rPr>
          <w:i/>
        </w:rPr>
        <w:t>(</w:t>
      </w:r>
      <w:proofErr w:type="gramEnd"/>
      <w:r w:rsidR="0066431F" w:rsidRPr="0066431F">
        <w:rPr>
          <w:i/>
        </w:rPr>
        <w:t>)</w:t>
      </w:r>
      <w:r w:rsidR="0066431F">
        <w:t xml:space="preserve"> will return </w:t>
      </w:r>
      <w:proofErr w:type="spellStart"/>
      <w:r w:rsidR="0066431F">
        <w:t>NaN</w:t>
      </w:r>
      <w:proofErr w:type="spellEnd"/>
      <w:r w:rsidR="0066431F">
        <w:t xml:space="preserve">.  </w:t>
      </w:r>
      <w:r w:rsidR="00A854CC">
        <w:t xml:space="preserve">A getter and a setter are provided to retrieve or modify the value of </w:t>
      </w:r>
      <w:proofErr w:type="spellStart"/>
      <w:r w:rsidR="00A854CC" w:rsidRPr="00A854CC">
        <w:rPr>
          <w:i/>
        </w:rPr>
        <w:t>radiusOutOfRangeAllowed</w:t>
      </w:r>
      <w:proofErr w:type="spellEnd"/>
      <w:r w:rsidR="00A854CC">
        <w:t xml:space="preserve">. </w:t>
      </w:r>
    </w:p>
    <w:p w14:paraId="6E64ACF4" w14:textId="77777777" w:rsidR="00807FE5" w:rsidRDefault="00807FE5" w:rsidP="00813584">
      <w:r>
        <w:t xml:space="preserve">It is also possible to change only the radius/depth of the current interpolation position, without changing the geographic position.  See methods </w:t>
      </w:r>
      <w:proofErr w:type="spellStart"/>
      <w:proofErr w:type="gramStart"/>
      <w:r w:rsidRPr="00807FE5">
        <w:rPr>
          <w:i/>
        </w:rPr>
        <w:t>setDepth</w:t>
      </w:r>
      <w:proofErr w:type="spellEnd"/>
      <w:r w:rsidRPr="00807FE5">
        <w:rPr>
          <w:i/>
        </w:rPr>
        <w:t>(</w:t>
      </w:r>
      <w:proofErr w:type="gramEnd"/>
      <w:r w:rsidRPr="00807FE5">
        <w:rPr>
          <w:i/>
        </w:rPr>
        <w:t>)</w:t>
      </w:r>
      <w:r>
        <w:t xml:space="preserve"> and </w:t>
      </w:r>
      <w:proofErr w:type="spellStart"/>
      <w:r w:rsidRPr="00807FE5">
        <w:rPr>
          <w:i/>
        </w:rPr>
        <w:t>setRadius</w:t>
      </w:r>
      <w:proofErr w:type="spellEnd"/>
      <w:r w:rsidRPr="00807FE5">
        <w:rPr>
          <w:i/>
        </w:rPr>
        <w:t>()</w:t>
      </w:r>
      <w:r>
        <w:t>.</w:t>
      </w:r>
    </w:p>
    <w:p w14:paraId="274BFC36" w14:textId="77777777" w:rsidR="00813584" w:rsidRPr="00813584" w:rsidRDefault="00A854CC" w:rsidP="00813584">
      <w:r>
        <w:t xml:space="preserve">A </w:t>
      </w:r>
      <w:proofErr w:type="spellStart"/>
      <w:r>
        <w:t>GeoTessPositon</w:t>
      </w:r>
      <w:proofErr w:type="spellEnd"/>
      <w:r>
        <w:t xml:space="preserve"> object can return many other values of interest relative to the position most recently set, including the radii/depths of the top and bottom of the current or any other layer, the radial and geographic interpolation coefficients for the current position, the index of the triangle in </w:t>
      </w:r>
      <w:r>
        <w:lastRenderedPageBreak/>
        <w:t>which the current</w:t>
      </w:r>
      <w:r w:rsidR="00BB7BBD">
        <w:t xml:space="preserve"> position is located, and more.  See the online documentation for more information about these methods.</w:t>
      </w:r>
    </w:p>
    <w:p w14:paraId="291768ED" w14:textId="77777777" w:rsidR="00832886" w:rsidRDefault="009424AA" w:rsidP="00BF54AF">
      <w:pPr>
        <w:pStyle w:val="Heading2"/>
      </w:pPr>
      <w:bookmarkStart w:id="13" w:name="_Toc49512237"/>
      <w:r>
        <w:t xml:space="preserve">Extending </w:t>
      </w:r>
      <w:proofErr w:type="spellStart"/>
      <w:r>
        <w:t>GeoTess</w:t>
      </w:r>
      <w:bookmarkEnd w:id="13"/>
      <w:proofErr w:type="spellEnd"/>
    </w:p>
    <w:p w14:paraId="2FCFAE2E" w14:textId="6E3343D8" w:rsidR="00077E6F" w:rsidRDefault="00072BFB" w:rsidP="00072BFB">
      <w:r>
        <w:t xml:space="preserve">The Data structures attached to the nodes of a </w:t>
      </w:r>
      <w:proofErr w:type="spellStart"/>
      <w:r>
        <w:t>GeoTessModel</w:t>
      </w:r>
      <w:proofErr w:type="spellEnd"/>
      <w:r>
        <w:t xml:space="preserve"> may not always be </w:t>
      </w:r>
      <w:r w:rsidR="00913191">
        <w:t>able to</w:t>
      </w:r>
      <w:r>
        <w:t xml:space="preserve"> </w:t>
      </w:r>
      <w:r w:rsidR="00913191">
        <w:t>capture</w:t>
      </w:r>
      <w:r>
        <w:t xml:space="preserve"> all of the information that an application may need to store.  When this is the case, </w:t>
      </w:r>
      <w:r w:rsidR="001503A2">
        <w:t xml:space="preserve">Java and C++ </w:t>
      </w:r>
      <w:r>
        <w:t xml:space="preserve">applications can extend </w:t>
      </w:r>
      <w:proofErr w:type="spellStart"/>
      <w:r>
        <w:t>GeoTessModel</w:t>
      </w:r>
      <w:proofErr w:type="spellEnd"/>
      <w:r>
        <w:t xml:space="preserve"> to store the additional information. </w:t>
      </w:r>
      <w:r w:rsidR="00077E6F">
        <w:t xml:space="preserve">An example of an extended </w:t>
      </w:r>
      <w:proofErr w:type="spellStart"/>
      <w:r w:rsidR="00077E6F">
        <w:t>GeoTessModel</w:t>
      </w:r>
      <w:proofErr w:type="spellEnd"/>
      <w:r w:rsidR="00077E6F">
        <w:t xml:space="preserve"> is the </w:t>
      </w:r>
      <w:proofErr w:type="spellStart"/>
      <w:r w:rsidR="00077E6F">
        <w:t>GeoTessModelSite</w:t>
      </w:r>
      <w:r w:rsidR="00E967F7">
        <w:t>Data</w:t>
      </w:r>
      <w:proofErr w:type="spellEnd"/>
      <w:r w:rsidR="00077E6F">
        <w:t xml:space="preserve"> extension, which allows for the storage of station site term data that cannot be stored on the grid nodes of a </w:t>
      </w:r>
      <w:r w:rsidR="00E967F7">
        <w:t xml:space="preserve">standard </w:t>
      </w:r>
      <w:proofErr w:type="spellStart"/>
      <w:r w:rsidR="00077E6F">
        <w:t>GeoTessModel</w:t>
      </w:r>
      <w:proofErr w:type="spellEnd"/>
      <w:r w:rsidR="00077E6F">
        <w:t>.</w:t>
      </w:r>
      <w:r w:rsidR="004D2879">
        <w:t xml:space="preserve"> Extensions included with the current version of </w:t>
      </w:r>
      <w:proofErr w:type="spellStart"/>
      <w:r w:rsidR="004D2879">
        <w:t>GeoTess</w:t>
      </w:r>
      <w:proofErr w:type="spellEnd"/>
      <w:r w:rsidR="004D2879">
        <w:t xml:space="preserve"> are LibCorr3DModel, </w:t>
      </w:r>
      <w:proofErr w:type="spellStart"/>
      <w:r w:rsidR="004D2879">
        <w:t>GeoTessModelSiteData</w:t>
      </w:r>
      <w:proofErr w:type="spellEnd"/>
      <w:r w:rsidR="004D2879">
        <w:t xml:space="preserve">, </w:t>
      </w:r>
      <w:r w:rsidR="00F07A67">
        <w:t xml:space="preserve">and </w:t>
      </w:r>
      <w:proofErr w:type="spellStart"/>
      <w:r w:rsidR="004D2879">
        <w:t>GeoTessAmplitud</w:t>
      </w:r>
      <w:r w:rsidR="00F07A67">
        <w:t>e</w:t>
      </w:r>
      <w:proofErr w:type="spellEnd"/>
      <w:r w:rsidR="00F07A67">
        <w:t>.</w:t>
      </w:r>
      <w:r w:rsidR="000706B8">
        <w:t xml:space="preserve"> To learn what type of extension (if any) a </w:t>
      </w:r>
      <w:proofErr w:type="spellStart"/>
      <w:r w:rsidR="000706B8">
        <w:t>GeoTessModel</w:t>
      </w:r>
      <w:proofErr w:type="spellEnd"/>
      <w:r w:rsidR="000706B8">
        <w:t xml:space="preserve"> has, use the </w:t>
      </w:r>
      <w:proofErr w:type="spellStart"/>
      <w:r w:rsidR="000706B8">
        <w:rPr>
          <w:b/>
          <w:bCs/>
        </w:rPr>
        <w:t>getClassName</w:t>
      </w:r>
      <w:proofErr w:type="spellEnd"/>
      <w:r w:rsidR="000706B8">
        <w:t xml:space="preserve"> </w:t>
      </w:r>
      <w:r w:rsidR="00BB2641">
        <w:t xml:space="preserve">or </w:t>
      </w:r>
      <w:proofErr w:type="spellStart"/>
      <w:r w:rsidR="00BB2641">
        <w:rPr>
          <w:b/>
          <w:bCs/>
        </w:rPr>
        <w:t>toString</w:t>
      </w:r>
      <w:proofErr w:type="spellEnd"/>
      <w:r w:rsidR="00BB2641">
        <w:rPr>
          <w:b/>
          <w:bCs/>
        </w:rPr>
        <w:t xml:space="preserve"> </w:t>
      </w:r>
      <w:r w:rsidR="000706B8">
        <w:t>function</w:t>
      </w:r>
      <w:r w:rsidR="00BB2641">
        <w:t>s</w:t>
      </w:r>
      <w:r w:rsidR="000706B8">
        <w:t xml:space="preserve"> (see </w:t>
      </w:r>
      <w:proofErr w:type="spellStart"/>
      <w:r w:rsidR="000706B8">
        <w:t>GeoTessExplorer</w:t>
      </w:r>
      <w:proofErr w:type="spellEnd"/>
      <w:r w:rsidR="000706B8">
        <w:t xml:space="preserve"> section).</w:t>
      </w:r>
    </w:p>
    <w:p w14:paraId="0221269D" w14:textId="054D9387" w:rsidR="00072BFB" w:rsidRPr="00072BFB" w:rsidRDefault="00072BFB" w:rsidP="00072BFB">
      <w:r>
        <w:t xml:space="preserve">Examples of </w:t>
      </w:r>
      <w:r w:rsidR="00087FD6">
        <w:t xml:space="preserve">Java and C++ </w:t>
      </w:r>
      <w:r>
        <w:t xml:space="preserve">classes that </w:t>
      </w:r>
      <w:r w:rsidR="00077E6F">
        <w:t xml:space="preserve">perform </w:t>
      </w:r>
      <w:proofErr w:type="spellStart"/>
      <w:r w:rsidR="00077E6F">
        <w:t>GeoTessModel</w:t>
      </w:r>
      <w:proofErr w:type="spellEnd"/>
      <w:r w:rsidR="00077E6F">
        <w:t xml:space="preserve"> extension</w:t>
      </w:r>
      <w:r w:rsidR="004529AC">
        <w:t>s</w:t>
      </w:r>
      <w:r>
        <w:t xml:space="preserve"> are provided.  The basic idea is that the derived class implements the data structures</w:t>
      </w:r>
      <w:r w:rsidR="00713354">
        <w:t xml:space="preserve"> and methods</w:t>
      </w:r>
      <w:r>
        <w:t xml:space="preserve"> needed to fulfill its requirements, implements all the constructors of a </w:t>
      </w:r>
      <w:proofErr w:type="spellStart"/>
      <w:r>
        <w:t>GeoTessModel</w:t>
      </w:r>
      <w:proofErr w:type="spellEnd"/>
      <w:r>
        <w:t xml:space="preserve"> and ove</w:t>
      </w:r>
      <w:r w:rsidR="001503A2">
        <w:t>rrides several key protected</w:t>
      </w:r>
      <w:r>
        <w:t xml:space="preserve"> </w:t>
      </w:r>
      <w:proofErr w:type="spellStart"/>
      <w:r>
        <w:t>GeoTessModel</w:t>
      </w:r>
      <w:proofErr w:type="spellEnd"/>
      <w:r>
        <w:t xml:space="preserve"> IO methods.  These IO methods first call the super class IO method and then read/write their own data structures in either ascii or binary format.  </w:t>
      </w:r>
      <w:r w:rsidR="007276DB">
        <w:t>See the examples for more information.</w:t>
      </w:r>
    </w:p>
    <w:p w14:paraId="4CD318B2" w14:textId="77777777" w:rsidR="00832886" w:rsidRDefault="00832886" w:rsidP="00832886">
      <w:pPr>
        <w:pStyle w:val="Heading1"/>
      </w:pPr>
      <w:bookmarkStart w:id="14" w:name="_Toc49512238"/>
      <w:proofErr w:type="spellStart"/>
      <w:r>
        <w:t>G</w:t>
      </w:r>
      <w:r w:rsidR="00B713D4">
        <w:t>eoTessBuilder</w:t>
      </w:r>
      <w:bookmarkEnd w:id="14"/>
      <w:proofErr w:type="spellEnd"/>
    </w:p>
    <w:p w14:paraId="59673F54" w14:textId="79445800" w:rsidR="00C64D8E" w:rsidRDefault="00647F67" w:rsidP="007276DB">
      <w:r>
        <w:t xml:space="preserve">A number of </w:t>
      </w:r>
      <w:proofErr w:type="spellStart"/>
      <w:r>
        <w:t>GeoTessGrid</w:t>
      </w:r>
      <w:proofErr w:type="spellEnd"/>
      <w:r>
        <w:t xml:space="preserve"> </w:t>
      </w:r>
      <w:r w:rsidR="007276DB">
        <w:t>files</w:t>
      </w:r>
      <w:r>
        <w:t xml:space="preserve"> are delivered as part of the </w:t>
      </w:r>
      <w:proofErr w:type="spellStart"/>
      <w:r>
        <w:t>GeoTess</w:t>
      </w:r>
      <w:proofErr w:type="spellEnd"/>
      <w:r>
        <w:t xml:space="preserve"> delivery package.  Each of these grids </w:t>
      </w:r>
      <w:r w:rsidR="00C64D8E">
        <w:t>is comprised of</w:t>
      </w:r>
      <w:r>
        <w:t xml:space="preserve"> a single multi-level tessellation with uniform geographic resolution. Grids with triangle edge lengths ranging from 64° down to ½°</w:t>
      </w:r>
      <w:r w:rsidR="00C64D8E">
        <w:t xml:space="preserve"> are provided.  If these grids do not meet the needs of an application, custom grids can be constructed that may be comprised of multiple multi-level tessellations in order to achieve variable resolution in the radial direction, and/or variable resolution in the geographic dimensions.  </w:t>
      </w:r>
      <w:proofErr w:type="spellStart"/>
      <w:r w:rsidR="00C64D8E">
        <w:t>GeoTessBuilder</w:t>
      </w:r>
      <w:proofErr w:type="spellEnd"/>
      <w:r w:rsidR="00C64D8E">
        <w:t xml:space="preserve"> is a </w:t>
      </w:r>
      <w:r w:rsidR="0014432C">
        <w:t>Java</w:t>
      </w:r>
      <w:r w:rsidR="00C64D8E">
        <w:t xml:space="preserve"> application that can </w:t>
      </w:r>
      <w:r w:rsidR="00087FD6">
        <w:t>construct</w:t>
      </w:r>
      <w:r w:rsidR="00C64D8E">
        <w:t xml:space="preserve"> these grids.  </w:t>
      </w:r>
    </w:p>
    <w:p w14:paraId="68F5621D" w14:textId="77777777" w:rsidR="00913191" w:rsidRDefault="00913191" w:rsidP="007276DB">
      <w:proofErr w:type="spellStart"/>
      <w:r>
        <w:t>GeoTessBuilder</w:t>
      </w:r>
      <w:proofErr w:type="spellEnd"/>
      <w:r>
        <w:t xml:space="preserve"> is a command line driven application that takes as its only argument the name of a properties file that contains information needed to generate the </w:t>
      </w:r>
      <w:proofErr w:type="spellStart"/>
      <w:r>
        <w:t>GeoTessGrid</w:t>
      </w:r>
      <w:proofErr w:type="spellEnd"/>
      <w:r>
        <w:t xml:space="preserve">.  The following section defines the properties that can be defined in the properties file.  </w:t>
      </w:r>
      <w:r w:rsidR="007667AE">
        <w:t>Sample properties files are supplied with the software delivery.</w:t>
      </w:r>
    </w:p>
    <w:p w14:paraId="28C1E241" w14:textId="77777777" w:rsidR="00913191" w:rsidRDefault="00913191" w:rsidP="00913191">
      <w:pPr>
        <w:pStyle w:val="Heading2"/>
      </w:pPr>
      <w:bookmarkStart w:id="15" w:name="_Toc49512239"/>
      <w:proofErr w:type="spellStart"/>
      <w:r>
        <w:t>GeoTessBuilder</w:t>
      </w:r>
      <w:proofErr w:type="spellEnd"/>
      <w:r>
        <w:t xml:space="preserve"> Properties File</w:t>
      </w:r>
      <w:bookmarkEnd w:id="15"/>
    </w:p>
    <w:p w14:paraId="3111AAC9" w14:textId="77777777" w:rsidR="000B34C5" w:rsidRDefault="000B34C5" w:rsidP="00B652A9">
      <w:r>
        <w:t xml:space="preserve">The following </w:t>
      </w:r>
      <w:r w:rsidR="00B60F98">
        <w:t>considerations</w:t>
      </w:r>
      <w:r>
        <w:t xml:space="preserve"> apply to property files:</w:t>
      </w:r>
    </w:p>
    <w:p w14:paraId="0DD1AC53" w14:textId="77777777" w:rsidR="000B34C5" w:rsidRDefault="000B34C5" w:rsidP="000B34C5">
      <w:pPr>
        <w:numPr>
          <w:ilvl w:val="0"/>
          <w:numId w:val="21"/>
        </w:numPr>
      </w:pPr>
      <w:r>
        <w:t xml:space="preserve">All property names are case </w:t>
      </w:r>
      <w:proofErr w:type="gramStart"/>
      <w:r>
        <w:t>sensitive</w:t>
      </w:r>
      <w:proofErr w:type="gramEnd"/>
      <w:r>
        <w:t xml:space="preserve"> but property values are not.</w:t>
      </w:r>
    </w:p>
    <w:p w14:paraId="3FCCB4AF" w14:textId="77777777" w:rsidR="00DB2360" w:rsidRDefault="00DB2360" w:rsidP="00DB2360">
      <w:pPr>
        <w:numPr>
          <w:ilvl w:val="0"/>
          <w:numId w:val="21"/>
        </w:numPr>
      </w:pPr>
      <w:r>
        <w:t xml:space="preserve">If a default value is defined for a property, then it is not necessary to specify that property in the properties file.  </w:t>
      </w:r>
    </w:p>
    <w:p w14:paraId="2B3C70D2" w14:textId="77777777" w:rsidR="00B60F98" w:rsidRDefault="003F3A95" w:rsidP="00B652A9">
      <w:pPr>
        <w:numPr>
          <w:ilvl w:val="0"/>
          <w:numId w:val="21"/>
        </w:numPr>
      </w:pPr>
      <w:r>
        <w:t>If a property value ends with</w:t>
      </w:r>
      <w:r w:rsidR="009D2DFF">
        <w:t xml:space="preserve"> the string </w:t>
      </w:r>
      <w:proofErr w:type="gramStart"/>
      <w:r w:rsidR="009D2DFF">
        <w:t>‘ \</w:t>
      </w:r>
      <w:proofErr w:type="gramEnd"/>
      <w:r w:rsidR="009D2DFF">
        <w:t>’ (i.e., a space or tab followed by a backslash character) is interpreted as a line continuation string.  Th</w:t>
      </w:r>
      <w:r w:rsidR="00B60F98">
        <w:t>is allows long property values to be split over several lines.</w:t>
      </w:r>
    </w:p>
    <w:p w14:paraId="48C0FA8F" w14:textId="77777777" w:rsidR="00DB2360" w:rsidRDefault="00DB2360" w:rsidP="00B652A9">
      <w:pPr>
        <w:numPr>
          <w:ilvl w:val="0"/>
          <w:numId w:val="21"/>
        </w:numPr>
      </w:pPr>
      <w:r>
        <w:lastRenderedPageBreak/>
        <w:t xml:space="preserve">Tessellation indexes are zero-based, i.e., the first tessellation has index 0 and the last tessellation has index </w:t>
      </w:r>
      <w:r w:rsidRPr="00DB2360">
        <w:rPr>
          <w:i/>
        </w:rPr>
        <w:t>nTessellations</w:t>
      </w:r>
      <w:r>
        <w:t>-1.</w:t>
      </w:r>
    </w:p>
    <w:p w14:paraId="2E592AB9" w14:textId="77777777" w:rsidR="00913191" w:rsidRDefault="00B60F98" w:rsidP="00B652A9">
      <w:pPr>
        <w:numPr>
          <w:ilvl w:val="0"/>
          <w:numId w:val="21"/>
        </w:numPr>
      </w:pPr>
      <w:r>
        <w:t>The</w:t>
      </w:r>
      <w:r w:rsidR="00B652A9">
        <w:t xml:space="preserve"> </w:t>
      </w:r>
      <w:r w:rsidR="00B652A9" w:rsidRPr="00B652A9">
        <w:t>term</w:t>
      </w:r>
      <w:r w:rsidR="00B652A9" w:rsidRPr="00B60F98">
        <w:rPr>
          <w:i/>
        </w:rPr>
        <w:t xml:space="preserve"> triangle edge length</w:t>
      </w:r>
      <w:r w:rsidR="00B652A9">
        <w:t xml:space="preserve"> refers to the approximate length of a triangle’s edge measured in degrees.  Values should be a power of two</w:t>
      </w:r>
      <w:r w:rsidR="00E56094">
        <w:t>,</w:t>
      </w:r>
      <w:r>
        <w:t xml:space="preserve"> less than or equal to 64</w:t>
      </w:r>
      <w:r w:rsidR="00B652A9">
        <w:t>, i.e</w:t>
      </w:r>
      <w:r w:rsidR="000B34C5">
        <w:t>.</w:t>
      </w:r>
      <w:r w:rsidR="00B652A9">
        <w:t xml:space="preserve">, 64, 32, 16, 8, 4, 2, 1, </w:t>
      </w:r>
      <w:r w:rsidR="003F3A95">
        <w:t xml:space="preserve">½, </w:t>
      </w:r>
      <w:r w:rsidR="003F3A95" w:rsidRPr="003F3A95">
        <w:t>¼</w:t>
      </w:r>
      <w:r w:rsidR="003F3A95">
        <w:t xml:space="preserve">, </w:t>
      </w:r>
      <w:r w:rsidR="003F3A95">
        <w:rPr>
          <w:rFonts w:ascii="Cambria" w:hAnsi="Cambria"/>
        </w:rPr>
        <w:t>⅛</w:t>
      </w:r>
      <w:r w:rsidR="00E56094">
        <w:t xml:space="preserve">, </w:t>
      </w:r>
      <w:r w:rsidR="00B652A9">
        <w:t xml:space="preserve">etc.  These values are approximate and assume that the </w:t>
      </w:r>
      <w:proofErr w:type="spellStart"/>
      <w:r w:rsidR="00B652A9" w:rsidRPr="00B60F98">
        <w:rPr>
          <w:i/>
        </w:rPr>
        <w:t>initialSolid</w:t>
      </w:r>
      <w:proofErr w:type="spellEnd"/>
      <w:r w:rsidR="00B652A9">
        <w:t xml:space="preserve"> is an icosahedron.  </w:t>
      </w:r>
    </w:p>
    <w:p w14:paraId="2DC8CED4" w14:textId="77777777" w:rsidR="006C41F1" w:rsidRDefault="00E56094" w:rsidP="006C41F1">
      <w:pPr>
        <w:numPr>
          <w:ilvl w:val="0"/>
          <w:numId w:val="21"/>
        </w:numPr>
      </w:pPr>
      <w:r>
        <w:t xml:space="preserve">Files specified in property values can be either ascii files or Google Earth </w:t>
      </w:r>
      <w:proofErr w:type="spellStart"/>
      <w:r>
        <w:t>kmz</w:t>
      </w:r>
      <w:proofErr w:type="spellEnd"/>
      <w:r>
        <w:t>/</w:t>
      </w:r>
      <w:proofErr w:type="spellStart"/>
      <w:r>
        <w:t>kml</w:t>
      </w:r>
      <w:proofErr w:type="spellEnd"/>
      <w:r>
        <w:t xml:space="preserve"> files.  Ascii files contain points defined as either latitude-longitude or longitude-latitude pairs, in degrees.  </w:t>
      </w:r>
      <w:r w:rsidR="00283215">
        <w:t xml:space="preserve">Latitude-longitude order is the default, but if the </w:t>
      </w:r>
      <w:r w:rsidR="00EE0F65">
        <w:t>file contains the</w:t>
      </w:r>
      <w:r w:rsidR="00283215">
        <w:t xml:space="preserve"> line ‘</w:t>
      </w:r>
      <w:proofErr w:type="spellStart"/>
      <w:r w:rsidR="00283215">
        <w:t>lon-lat</w:t>
      </w:r>
      <w:proofErr w:type="spellEnd"/>
      <w:r w:rsidR="00283215">
        <w:t xml:space="preserve">’, then </w:t>
      </w:r>
      <w:r w:rsidR="00EE0F65">
        <w:t xml:space="preserve">points are assumed to be in </w:t>
      </w:r>
      <w:proofErr w:type="spellStart"/>
      <w:r w:rsidR="00EE0F65">
        <w:t>lon-lat</w:t>
      </w:r>
      <w:proofErr w:type="spellEnd"/>
      <w:r w:rsidR="00EE0F65">
        <w:t xml:space="preserve"> order.  Latitude and longitude values can be separated by either a comma or white space.  </w:t>
      </w:r>
      <w:proofErr w:type="spellStart"/>
      <w:r>
        <w:t>Kml</w:t>
      </w:r>
      <w:proofErr w:type="spellEnd"/>
      <w:r>
        <w:t>/</w:t>
      </w:r>
      <w:proofErr w:type="spellStart"/>
      <w:r>
        <w:t>kmz</w:t>
      </w:r>
      <w:proofErr w:type="spellEnd"/>
      <w:r>
        <w:t xml:space="preserve"> files contain points, paths or polygons as defined by Google Earth.</w:t>
      </w:r>
    </w:p>
    <w:p w14:paraId="0BB369C5" w14:textId="77777777" w:rsidR="00DE2CDE" w:rsidRDefault="00DE2CDE" w:rsidP="00B713D4">
      <w:proofErr w:type="spellStart"/>
      <w:r>
        <w:t>GeoTessBuilder</w:t>
      </w:r>
      <w:proofErr w:type="spellEnd"/>
      <w:r>
        <w:t xml:space="preserve"> operates in one of two distinct modes: </w:t>
      </w:r>
      <w:r w:rsidRPr="008F53AD">
        <w:rPr>
          <w:i/>
        </w:rPr>
        <w:t>model refinement</w:t>
      </w:r>
      <w:r>
        <w:t xml:space="preserve"> and </w:t>
      </w:r>
      <w:r w:rsidRPr="008F53AD">
        <w:rPr>
          <w:i/>
        </w:rPr>
        <w:t>construction from scratch</w:t>
      </w:r>
      <w:r>
        <w:t xml:space="preserve">.  In </w:t>
      </w:r>
      <w:r>
        <w:rPr>
          <w:i/>
        </w:rPr>
        <w:t>model refinement mode</w:t>
      </w:r>
      <w:r>
        <w:t xml:space="preserve"> an existing </w:t>
      </w:r>
      <w:proofErr w:type="spellStart"/>
      <w:r>
        <w:t>GeoTessModel</w:t>
      </w:r>
      <w:proofErr w:type="spellEnd"/>
      <w:r>
        <w:t xml:space="preserve"> is refined in the neighborhood of a subset of the points in the model.  The user supplies both the name of the file containing the </w:t>
      </w:r>
      <w:proofErr w:type="spellStart"/>
      <w:r w:rsidRPr="007667AE">
        <w:t>GeoTessModel</w:t>
      </w:r>
      <w:proofErr w:type="spellEnd"/>
      <w:r>
        <w:t xml:space="preserve">, and the name of a file containing the indices of all the points in the model about which refinement is to take place.  The output is a new </w:t>
      </w:r>
      <w:proofErr w:type="spellStart"/>
      <w:r>
        <w:t>GeoTessModel</w:t>
      </w:r>
      <w:proofErr w:type="spellEnd"/>
      <w:r>
        <w:t xml:space="preserve">.  In </w:t>
      </w:r>
      <w:r>
        <w:rPr>
          <w:i/>
        </w:rPr>
        <w:t>construction from scratch</w:t>
      </w:r>
      <w:r w:rsidRPr="008F53AD">
        <w:rPr>
          <w:i/>
        </w:rPr>
        <w:t xml:space="preserve"> mode</w:t>
      </w:r>
      <w:r>
        <w:t xml:space="preserve">, a new </w:t>
      </w:r>
      <w:proofErr w:type="spellStart"/>
      <w:r>
        <w:t>GeoTessGrid</w:t>
      </w:r>
      <w:proofErr w:type="spellEnd"/>
      <w:r>
        <w:t xml:space="preserve"> is constructed using specifications defined in below.</w:t>
      </w:r>
    </w:p>
    <w:p w14:paraId="7CED5A5E" w14:textId="77777777" w:rsidR="006C41F1" w:rsidRDefault="00367297" w:rsidP="00B713D4">
      <w:r>
        <w:t xml:space="preserve">In </w:t>
      </w:r>
      <w:r w:rsidRPr="006C41F1">
        <w:rPr>
          <w:i/>
        </w:rPr>
        <w:t>construction-from-scratch model</w:t>
      </w:r>
      <w:r>
        <w:t>, points, paths and polygons are not mutually exclusive.  Refinement of the same tessellation using any or all of the methods, in any combination, is allowed.  Also, multiple multi-level tessellations may be defined in the properties file and each may be refined independently from the others.</w:t>
      </w:r>
    </w:p>
    <w:p w14:paraId="38B0C401" w14:textId="77777777" w:rsidR="007667AE" w:rsidRPr="008F53AD" w:rsidRDefault="007667AE" w:rsidP="007667AE">
      <w:pPr>
        <w:pStyle w:val="Heading3"/>
      </w:pPr>
      <w:bookmarkStart w:id="16" w:name="_Toc49512240"/>
      <w:r>
        <w:t>Model Refinement Mode</w:t>
      </w:r>
      <w:bookmarkEnd w:id="16"/>
    </w:p>
    <w:p w14:paraId="705C3DF1" w14:textId="77777777" w:rsidR="00DE2CDE" w:rsidRPr="00DE2CDE" w:rsidRDefault="00DE2CDE" w:rsidP="00913191">
      <w:proofErr w:type="spellStart"/>
      <w:r>
        <w:rPr>
          <w:b/>
          <w:i/>
        </w:rPr>
        <w:t>gridConstructionMode</w:t>
      </w:r>
      <w:proofErr w:type="spellEnd"/>
      <w:r>
        <w:t xml:space="preserve"> – if this property is equal to ‘</w:t>
      </w:r>
      <w:r w:rsidRPr="00DE2CDE">
        <w:rPr>
          <w:i/>
        </w:rPr>
        <w:t>model refinement</w:t>
      </w:r>
      <w:r>
        <w:t>’, then an existing model will be refined in the neighborhood of a list of specified points.  The following properties are relevant.</w:t>
      </w:r>
    </w:p>
    <w:p w14:paraId="1DC12FC1" w14:textId="77777777" w:rsidR="008F53AD" w:rsidRPr="007667AE" w:rsidRDefault="008F53AD" w:rsidP="00913191">
      <w:proofErr w:type="spellStart"/>
      <w:r w:rsidRPr="007667AE">
        <w:rPr>
          <w:b/>
          <w:i/>
        </w:rPr>
        <w:t>modelToRefine</w:t>
      </w:r>
      <w:proofErr w:type="spellEnd"/>
      <w:r>
        <w:t xml:space="preserve"> –</w:t>
      </w:r>
      <w:r w:rsidR="007667AE">
        <w:t xml:space="preserve"> The full path to the file containing the </w:t>
      </w:r>
      <w:proofErr w:type="spellStart"/>
      <w:r w:rsidR="007667AE">
        <w:t>GeoTessModel</w:t>
      </w:r>
      <w:proofErr w:type="spellEnd"/>
      <w:r w:rsidR="007667AE">
        <w:t xml:space="preserve"> that is to be refined. </w:t>
      </w:r>
    </w:p>
    <w:p w14:paraId="1751B37E" w14:textId="77777777" w:rsidR="000635A5" w:rsidRDefault="000635A5" w:rsidP="000635A5">
      <w:proofErr w:type="spellStart"/>
      <w:r w:rsidRPr="007667AE">
        <w:rPr>
          <w:b/>
          <w:i/>
        </w:rPr>
        <w:t>fileOfPointsToRefine</w:t>
      </w:r>
      <w:proofErr w:type="spellEnd"/>
      <w:r>
        <w:t xml:space="preserve"> – The name of the file containing the indices of the points in the model that are to be refined.</w:t>
      </w:r>
    </w:p>
    <w:p w14:paraId="345F9AFA" w14:textId="77777777" w:rsidR="000635A5" w:rsidRDefault="000635A5" w:rsidP="000635A5">
      <w:proofErr w:type="spellStart"/>
      <w:r>
        <w:rPr>
          <w:b/>
          <w:i/>
        </w:rPr>
        <w:t>polygon</w:t>
      </w:r>
      <w:r w:rsidRPr="007667AE">
        <w:rPr>
          <w:b/>
          <w:i/>
        </w:rPr>
        <w:t>ToRefine</w:t>
      </w:r>
      <w:proofErr w:type="spellEnd"/>
      <w:r>
        <w:t xml:space="preserve"> – The name of the file containing a polygon.  All the points inside the polygon will be refined.  See the section of this document about Polygons for more information.</w:t>
      </w:r>
    </w:p>
    <w:p w14:paraId="52C9371F" w14:textId="77777777" w:rsidR="007667AE" w:rsidRDefault="007667AE" w:rsidP="00913191">
      <w:proofErr w:type="spellStart"/>
      <w:r w:rsidRPr="007667AE">
        <w:rPr>
          <w:b/>
          <w:i/>
        </w:rPr>
        <w:t>outputModelFile</w:t>
      </w:r>
      <w:proofErr w:type="spellEnd"/>
      <w:r>
        <w:t xml:space="preserve"> – The name of the file </w:t>
      </w:r>
      <w:r w:rsidR="00C565E4">
        <w:t xml:space="preserve">to </w:t>
      </w:r>
      <w:r>
        <w:t xml:space="preserve">receive the new </w:t>
      </w:r>
      <w:proofErr w:type="spellStart"/>
      <w:r>
        <w:t>GeoTessModel</w:t>
      </w:r>
      <w:proofErr w:type="spellEnd"/>
      <w:r>
        <w:t xml:space="preserve"> that will be generated by </w:t>
      </w:r>
      <w:proofErr w:type="spellStart"/>
      <w:r>
        <w:t>GeoTessBuilder</w:t>
      </w:r>
      <w:proofErr w:type="spellEnd"/>
      <w:r>
        <w:t>.</w:t>
      </w:r>
    </w:p>
    <w:p w14:paraId="0C5472FC" w14:textId="77777777" w:rsidR="006C41F1" w:rsidRDefault="006C41F1" w:rsidP="00913191">
      <w:r>
        <w:t xml:space="preserve">Note that in </w:t>
      </w:r>
      <w:r w:rsidRPr="006C41F1">
        <w:rPr>
          <w:i/>
        </w:rPr>
        <w:t>model refinement mode</w:t>
      </w:r>
      <w:r>
        <w:t>, none of the properties defined in the next section are accessed by the code.</w:t>
      </w:r>
    </w:p>
    <w:p w14:paraId="1ECBF568" w14:textId="77777777" w:rsidR="007667AE" w:rsidRDefault="000B794E" w:rsidP="007667AE">
      <w:pPr>
        <w:pStyle w:val="Heading3"/>
      </w:pPr>
      <w:bookmarkStart w:id="17" w:name="_Toc49512241"/>
      <w:r>
        <w:t>Construction-F</w:t>
      </w:r>
      <w:r w:rsidR="007667AE">
        <w:t>rom-Scratch Mode</w:t>
      </w:r>
      <w:bookmarkEnd w:id="17"/>
    </w:p>
    <w:p w14:paraId="119251AE" w14:textId="77777777" w:rsidR="007667AE" w:rsidRDefault="00DE2CDE" w:rsidP="00913191">
      <w:proofErr w:type="spellStart"/>
      <w:r>
        <w:rPr>
          <w:b/>
          <w:i/>
        </w:rPr>
        <w:t>gridConstructionMode</w:t>
      </w:r>
      <w:proofErr w:type="spellEnd"/>
      <w:r>
        <w:t xml:space="preserve"> – if this property is equal to ‘</w:t>
      </w:r>
      <w:r w:rsidRPr="00DE2CDE">
        <w:rPr>
          <w:i/>
        </w:rPr>
        <w:t>scratch’</w:t>
      </w:r>
      <w:r>
        <w:t xml:space="preserve">, then </w:t>
      </w:r>
      <w:proofErr w:type="spellStart"/>
      <w:r w:rsidR="00AC4884">
        <w:t>GeoTessBuilder</w:t>
      </w:r>
      <w:proofErr w:type="spellEnd"/>
      <w:r w:rsidR="00AC4884">
        <w:t xml:space="preserve"> will construct a new </w:t>
      </w:r>
      <w:proofErr w:type="spellStart"/>
      <w:r w:rsidR="00AC4884">
        <w:t>GeoTessGrid</w:t>
      </w:r>
      <w:proofErr w:type="spellEnd"/>
      <w:r w:rsidR="00AC4884">
        <w:t xml:space="preserve"> from scratch using properties defined in this section.  </w:t>
      </w:r>
    </w:p>
    <w:p w14:paraId="35542AD9" w14:textId="77777777" w:rsidR="00AC4884" w:rsidRDefault="00AC4884" w:rsidP="00913191">
      <w:proofErr w:type="spellStart"/>
      <w:r w:rsidRPr="00AC4884">
        <w:rPr>
          <w:b/>
          <w:i/>
        </w:rPr>
        <w:lastRenderedPageBreak/>
        <w:t>initialSolid</w:t>
      </w:r>
      <w:proofErr w:type="spellEnd"/>
      <w:r>
        <w:t xml:space="preserve"> – this property specifies the initial solid that defines the first level of each of the multi-level tessellations that will be included in the new grid.  The options </w:t>
      </w:r>
      <w:proofErr w:type="gramStart"/>
      <w:r>
        <w:t>are:</w:t>
      </w:r>
      <w:proofErr w:type="gramEnd"/>
      <w:r>
        <w:t xml:space="preserve"> icosahedron (default), </w:t>
      </w:r>
      <w:proofErr w:type="spellStart"/>
      <w:r>
        <w:t>tetrahexahedron</w:t>
      </w:r>
      <w:proofErr w:type="spellEnd"/>
      <w:r>
        <w:t>, octahedron, and tetrahedron.  Any other value will cause an exception.</w:t>
      </w:r>
    </w:p>
    <w:p w14:paraId="78FC87DE" w14:textId="77777777" w:rsidR="00AC4884" w:rsidRDefault="00AC4884" w:rsidP="00913191">
      <w:proofErr w:type="spellStart"/>
      <w:r w:rsidRPr="00AC4884">
        <w:rPr>
          <w:b/>
          <w:i/>
        </w:rPr>
        <w:t>nTessellations</w:t>
      </w:r>
      <w:proofErr w:type="spellEnd"/>
      <w:r>
        <w:t xml:space="preserve"> – The number of multi-level tessellations to be included in the grid.  </w:t>
      </w:r>
      <w:r w:rsidR="00A70E38">
        <w:t>The default is 1.</w:t>
      </w:r>
    </w:p>
    <w:p w14:paraId="0AF542F7" w14:textId="77777777" w:rsidR="00AC4884" w:rsidRDefault="00972D4B" w:rsidP="00913191">
      <w:proofErr w:type="spellStart"/>
      <w:r w:rsidRPr="00972D4B">
        <w:rPr>
          <w:b/>
          <w:i/>
        </w:rPr>
        <w:t>baseEdgeLengths</w:t>
      </w:r>
      <w:proofErr w:type="spellEnd"/>
      <w:r>
        <w:t xml:space="preserve"> – the minimum </w:t>
      </w:r>
      <w:r w:rsidR="00B652A9" w:rsidRPr="00B652A9">
        <w:rPr>
          <w:i/>
        </w:rPr>
        <w:t>triangle edge length</w:t>
      </w:r>
      <w:r w:rsidR="00B652A9">
        <w:t xml:space="preserve"> </w:t>
      </w:r>
      <w:r>
        <w:t xml:space="preserve">of the triangles in the top level of each tessellation.  The number of values must be equal to </w:t>
      </w:r>
      <w:proofErr w:type="spellStart"/>
      <w:r w:rsidRPr="00972D4B">
        <w:rPr>
          <w:i/>
        </w:rPr>
        <w:t>nTessellations</w:t>
      </w:r>
      <w:proofErr w:type="spellEnd"/>
      <w:r>
        <w:t>.</w:t>
      </w:r>
      <w:r w:rsidR="00C565E4">
        <w:t xml:space="preserve">  If no points, paths or polygons are specified as described shortly, then uniform tessellations with this geographic resolution will be constructed.  If points, paths and/or polygons are specified, </w:t>
      </w:r>
      <w:r w:rsidR="00A70E38">
        <w:t>this property specifies the triangle size far from any of the point</w:t>
      </w:r>
      <w:r w:rsidR="006C41F1">
        <w:t>s</w:t>
      </w:r>
      <w:r w:rsidR="00A70E38">
        <w:t>, paths or polygons.</w:t>
      </w:r>
    </w:p>
    <w:p w14:paraId="7E16C62F" w14:textId="77777777" w:rsidR="00B652A9" w:rsidRDefault="00DE71FD" w:rsidP="00913191">
      <w:r w:rsidRPr="00DE71FD">
        <w:rPr>
          <w:b/>
          <w:i/>
        </w:rPr>
        <w:t>points</w:t>
      </w:r>
      <w:r>
        <w:t xml:space="preserve"> – specification of a list of geographic locations about which refinement is </w:t>
      </w:r>
      <w:r w:rsidR="00D30EAF">
        <w:t xml:space="preserve">to </w:t>
      </w:r>
      <w:r>
        <w:t xml:space="preserve">take place.  The supplied value is parsed as follows:  First, the property value is split into substrings based on the semicolon character (‘;’).  </w:t>
      </w:r>
      <w:r w:rsidR="006C41F1">
        <w:t>Each of these substrings defines a single point about which refinement is to occur.  E</w:t>
      </w:r>
      <w:r w:rsidR="00B652A9">
        <w:t>ach substring is split on the comma character (‘,’)</w:t>
      </w:r>
      <w:r w:rsidR="006C41F1">
        <w:t xml:space="preserve"> into a number of tokens</w:t>
      </w:r>
      <w:r w:rsidR="00B652A9">
        <w:t xml:space="preserve">.  </w:t>
      </w:r>
    </w:p>
    <w:p w14:paraId="4ABDEBB7" w14:textId="77777777" w:rsidR="00AC4884" w:rsidRDefault="00B652A9" w:rsidP="00B60F98">
      <w:pPr>
        <w:numPr>
          <w:ilvl w:val="0"/>
          <w:numId w:val="20"/>
        </w:numPr>
      </w:pPr>
      <w:r>
        <w:t xml:space="preserve">If the resulting array of strings contains 3 </w:t>
      </w:r>
      <w:r w:rsidR="006C41F1">
        <w:t>tokens</w:t>
      </w:r>
      <w:r>
        <w:t>, they are interpreted to be</w:t>
      </w:r>
      <w:r w:rsidR="00B60F98">
        <w:t xml:space="preserve"> (1) </w:t>
      </w:r>
      <w:r>
        <w:t xml:space="preserve">a </w:t>
      </w:r>
      <w:r w:rsidRPr="006C41F1">
        <w:rPr>
          <w:i/>
        </w:rPr>
        <w:t>file</w:t>
      </w:r>
      <w:r>
        <w:t xml:space="preserve"> </w:t>
      </w:r>
      <w:r w:rsidRPr="006C41F1">
        <w:rPr>
          <w:i/>
        </w:rPr>
        <w:t>name</w:t>
      </w:r>
      <w:r>
        <w:t xml:space="preserve">, </w:t>
      </w:r>
      <w:r w:rsidR="00B60F98">
        <w:t xml:space="preserve">(2) </w:t>
      </w:r>
      <w:r>
        <w:t xml:space="preserve">a </w:t>
      </w:r>
      <w:r w:rsidRPr="00D30EAF">
        <w:rPr>
          <w:i/>
        </w:rPr>
        <w:t>tessellation</w:t>
      </w:r>
      <w:r>
        <w:t xml:space="preserve"> </w:t>
      </w:r>
      <w:r w:rsidRPr="006C41F1">
        <w:rPr>
          <w:i/>
        </w:rPr>
        <w:t>index</w:t>
      </w:r>
      <w:r>
        <w:t xml:space="preserve">, and </w:t>
      </w:r>
      <w:r w:rsidR="00B60F98">
        <w:t xml:space="preserve">(3) </w:t>
      </w:r>
      <w:r>
        <w:t xml:space="preserve">a </w:t>
      </w:r>
      <w:r w:rsidRPr="00B60F98">
        <w:rPr>
          <w:i/>
        </w:rPr>
        <w:t>triangle edge length</w:t>
      </w:r>
      <w:r>
        <w:t xml:space="preserve">.  </w:t>
      </w:r>
      <w:r w:rsidR="000B34C5">
        <w:t xml:space="preserve">Points are read from the specified file and the </w:t>
      </w:r>
      <w:r w:rsidR="000B34C5" w:rsidRPr="00D30EAF">
        <w:rPr>
          <w:i/>
        </w:rPr>
        <w:t>multi-level tessellation</w:t>
      </w:r>
      <w:r w:rsidR="000B34C5">
        <w:t xml:space="preserve"> with the specified index will be refined around all the points to the specified </w:t>
      </w:r>
      <w:r w:rsidR="000B34C5" w:rsidRPr="00B60F98">
        <w:rPr>
          <w:i/>
        </w:rPr>
        <w:t>triangle edge length</w:t>
      </w:r>
      <w:r w:rsidR="000B34C5">
        <w:t>.</w:t>
      </w:r>
    </w:p>
    <w:p w14:paraId="7308A205" w14:textId="77777777" w:rsidR="000B34C5" w:rsidRDefault="000B34C5" w:rsidP="00B60F98">
      <w:pPr>
        <w:numPr>
          <w:ilvl w:val="0"/>
          <w:numId w:val="24"/>
        </w:numPr>
      </w:pPr>
      <w:r>
        <w:t xml:space="preserve">If the resulting array of </w:t>
      </w:r>
      <w:r w:rsidR="006C41F1">
        <w:t>tokens</w:t>
      </w:r>
      <w:r>
        <w:t xml:space="preserve"> </w:t>
      </w:r>
      <w:r w:rsidR="00B60F98">
        <w:t xml:space="preserve">contains 5 </w:t>
      </w:r>
      <w:r w:rsidR="006C41F1">
        <w:t>elements</w:t>
      </w:r>
      <w:r w:rsidR="00B60F98">
        <w:t>, they are interpreted as follows:</w:t>
      </w:r>
    </w:p>
    <w:p w14:paraId="2D3C9227" w14:textId="77777777" w:rsidR="00B60F98" w:rsidRDefault="00B60F98" w:rsidP="00B60F98">
      <w:pPr>
        <w:numPr>
          <w:ilvl w:val="0"/>
          <w:numId w:val="22"/>
        </w:numPr>
      </w:pPr>
      <w:r>
        <w:t>Either ‘</w:t>
      </w:r>
      <w:proofErr w:type="spellStart"/>
      <w:r w:rsidRPr="00D30EAF">
        <w:rPr>
          <w:i/>
        </w:rPr>
        <w:t>lat-lon</w:t>
      </w:r>
      <w:proofErr w:type="spellEnd"/>
      <w:r w:rsidRPr="00D30EAF">
        <w:t xml:space="preserve">’ </w:t>
      </w:r>
      <w:r>
        <w:t>or ‘</w:t>
      </w:r>
      <w:proofErr w:type="spellStart"/>
      <w:r w:rsidRPr="00D30EAF">
        <w:rPr>
          <w:i/>
        </w:rPr>
        <w:t>lon-lat</w:t>
      </w:r>
      <w:proofErr w:type="spellEnd"/>
      <w:r>
        <w:t>’ defining the order of latitude and longitude in entries 4 and 5 below.</w:t>
      </w:r>
    </w:p>
    <w:p w14:paraId="07BFB139" w14:textId="77777777" w:rsidR="00B60F98" w:rsidRDefault="00B60F98" w:rsidP="00B60F98">
      <w:pPr>
        <w:numPr>
          <w:ilvl w:val="0"/>
          <w:numId w:val="22"/>
        </w:numPr>
      </w:pPr>
      <w:r>
        <w:t xml:space="preserve">The index of the </w:t>
      </w:r>
      <w:r w:rsidRPr="00D30EAF">
        <w:rPr>
          <w:i/>
        </w:rPr>
        <w:t>multi-level tessellation</w:t>
      </w:r>
      <w:r>
        <w:t xml:space="preserve"> to refine.</w:t>
      </w:r>
    </w:p>
    <w:p w14:paraId="5FFE7D05" w14:textId="77777777" w:rsidR="00B60F98" w:rsidRDefault="00B60F98" w:rsidP="00B60F98">
      <w:pPr>
        <w:numPr>
          <w:ilvl w:val="0"/>
          <w:numId w:val="22"/>
        </w:numPr>
      </w:pPr>
      <w:r>
        <w:t xml:space="preserve">The </w:t>
      </w:r>
      <w:r w:rsidRPr="00B60F98">
        <w:rPr>
          <w:i/>
        </w:rPr>
        <w:t>triangle edge length</w:t>
      </w:r>
      <w:r>
        <w:t xml:space="preserve"> specifying how small the refined triangles around the point should be.</w:t>
      </w:r>
    </w:p>
    <w:p w14:paraId="410F1430" w14:textId="77777777" w:rsidR="00B60F98" w:rsidRDefault="00B60F98" w:rsidP="00B60F98">
      <w:pPr>
        <w:numPr>
          <w:ilvl w:val="0"/>
          <w:numId w:val="22"/>
        </w:numPr>
      </w:pPr>
      <w:r>
        <w:t>Latitude or longitude of the point in degrees.</w:t>
      </w:r>
    </w:p>
    <w:p w14:paraId="7A865A70" w14:textId="77777777" w:rsidR="00B60F98" w:rsidRDefault="00B60F98" w:rsidP="00B60F98">
      <w:pPr>
        <w:numPr>
          <w:ilvl w:val="0"/>
          <w:numId w:val="22"/>
        </w:numPr>
      </w:pPr>
      <w:r>
        <w:t>Latitude or longitude of the point degrees.</w:t>
      </w:r>
    </w:p>
    <w:p w14:paraId="0F487533" w14:textId="77777777" w:rsidR="00DB2360" w:rsidRDefault="00DB2360" w:rsidP="00DB2360">
      <w:r w:rsidRPr="00DB2360">
        <w:rPr>
          <w:b/>
          <w:i/>
        </w:rPr>
        <w:t>paths</w:t>
      </w:r>
      <w:r>
        <w:t xml:space="preserve"> – specification of lists of points that define paths.  All triangles that contain any segment of the specified paths will be refined to the specified level.  The property value is parsed as follows:  First, the property value is split into substrings based on the semicolon character (‘;’).  </w:t>
      </w:r>
      <w:r w:rsidR="00FD2D26">
        <w:t xml:space="preserve">Each substring includes the specification of a single </w:t>
      </w:r>
      <w:r w:rsidR="00FD2D26" w:rsidRPr="00FD2D26">
        <w:rPr>
          <w:i/>
        </w:rPr>
        <w:t>path</w:t>
      </w:r>
      <w:r w:rsidR="00FD2D26">
        <w:t>.  E</w:t>
      </w:r>
      <w:r>
        <w:t xml:space="preserve">ach substring is split on the comma character (‘,’).  The resulting array of </w:t>
      </w:r>
      <w:r w:rsidR="006C41F1">
        <w:t>tokens</w:t>
      </w:r>
      <w:r>
        <w:t xml:space="preserve"> must contain 3 </w:t>
      </w:r>
      <w:r w:rsidR="006C41F1">
        <w:t>tokens</w:t>
      </w:r>
      <w:r>
        <w:t xml:space="preserve">, which are interpreted to be (1) a file name, (2) a </w:t>
      </w:r>
      <w:r w:rsidRPr="00FD2D26">
        <w:rPr>
          <w:i/>
        </w:rPr>
        <w:t>tessellation index</w:t>
      </w:r>
      <w:r>
        <w:t xml:space="preserve">, and (3) a </w:t>
      </w:r>
      <w:r w:rsidRPr="00B60F98">
        <w:rPr>
          <w:i/>
        </w:rPr>
        <w:t>triangle edge length</w:t>
      </w:r>
      <w:r>
        <w:t xml:space="preserve">.  Points are read from the specified </w:t>
      </w:r>
      <w:r w:rsidRPr="00FD2D26">
        <w:rPr>
          <w:i/>
        </w:rPr>
        <w:t>file</w:t>
      </w:r>
      <w:r>
        <w:t xml:space="preserve"> and the multi-level tessellation with the specified index will be refined around all the paths to the specified </w:t>
      </w:r>
      <w:r w:rsidRPr="00B60F98">
        <w:rPr>
          <w:i/>
        </w:rPr>
        <w:t>triangle edge length</w:t>
      </w:r>
      <w:r>
        <w:t>.</w:t>
      </w:r>
    </w:p>
    <w:p w14:paraId="69C4D867" w14:textId="77777777" w:rsidR="00B54613" w:rsidRDefault="00DB2360" w:rsidP="00B54613">
      <w:r w:rsidRPr="00DB2360">
        <w:rPr>
          <w:b/>
          <w:i/>
        </w:rPr>
        <w:t>polygons</w:t>
      </w:r>
      <w:r>
        <w:t xml:space="preserve"> </w:t>
      </w:r>
      <w:r w:rsidR="00FD2D26">
        <w:t>–</w:t>
      </w:r>
      <w:r>
        <w:t xml:space="preserve"> </w:t>
      </w:r>
      <w:r w:rsidR="00FD2D26">
        <w:t xml:space="preserve">specification of one or more polygons.  All triangles that have at least one corner inside one of the polygons will be refined.  </w:t>
      </w:r>
      <w:r w:rsidR="00B54613">
        <w:t xml:space="preserve">The property value is parsed as follows:  First, the property value is split into substrings based on the semicolon character (‘;’).  Each substring </w:t>
      </w:r>
      <w:r w:rsidR="00585070">
        <w:t>is</w:t>
      </w:r>
      <w:r w:rsidR="00B54613">
        <w:t xml:space="preserve"> the specification of a single </w:t>
      </w:r>
      <w:r w:rsidR="00B54613">
        <w:rPr>
          <w:i/>
        </w:rPr>
        <w:t>polygon</w:t>
      </w:r>
      <w:r w:rsidR="00B54613">
        <w:t xml:space="preserve">.  Each substring is split on the comma character (‘,’).  The resulting </w:t>
      </w:r>
      <w:r w:rsidR="00585070">
        <w:t>tokens are</w:t>
      </w:r>
      <w:r w:rsidR="00B54613">
        <w:t xml:space="preserve"> interpreted as follows:</w:t>
      </w:r>
    </w:p>
    <w:p w14:paraId="3FAECE12" w14:textId="77777777" w:rsidR="00B54613" w:rsidRDefault="00B54613" w:rsidP="00B54613">
      <w:pPr>
        <w:numPr>
          <w:ilvl w:val="0"/>
          <w:numId w:val="24"/>
        </w:numPr>
        <w:spacing w:after="0"/>
      </w:pPr>
      <w:r>
        <w:lastRenderedPageBreak/>
        <w:t xml:space="preserve">If the first </w:t>
      </w:r>
      <w:r w:rsidR="00585070">
        <w:t>token is</w:t>
      </w:r>
      <w:r>
        <w:t xml:space="preserve"> equal to ‘</w:t>
      </w:r>
      <w:proofErr w:type="spellStart"/>
      <w:r w:rsidRPr="00B54613">
        <w:rPr>
          <w:i/>
        </w:rPr>
        <w:t>spherical_cap</w:t>
      </w:r>
      <w:proofErr w:type="spellEnd"/>
      <w:r>
        <w:t xml:space="preserve">’, then the remaining </w:t>
      </w:r>
      <w:r w:rsidR="00585070">
        <w:t>tokens</w:t>
      </w:r>
      <w:r>
        <w:t xml:space="preserve"> are interpreted as:</w:t>
      </w:r>
    </w:p>
    <w:p w14:paraId="30245C89" w14:textId="77777777" w:rsidR="00585070" w:rsidRDefault="00585070" w:rsidP="00585070">
      <w:pPr>
        <w:numPr>
          <w:ilvl w:val="1"/>
          <w:numId w:val="24"/>
        </w:numPr>
        <w:spacing w:after="0"/>
      </w:pPr>
      <w:r>
        <w:t xml:space="preserve">latitude of the center of the spherical cap  </w:t>
      </w:r>
    </w:p>
    <w:p w14:paraId="7DFEBEFE" w14:textId="77777777" w:rsidR="00585070" w:rsidRDefault="00585070" w:rsidP="00585070">
      <w:pPr>
        <w:numPr>
          <w:ilvl w:val="1"/>
          <w:numId w:val="24"/>
        </w:numPr>
        <w:spacing w:after="0"/>
      </w:pPr>
      <w:r>
        <w:t xml:space="preserve">longitude of the center of the spherical cap  </w:t>
      </w:r>
    </w:p>
    <w:p w14:paraId="30F22490" w14:textId="77777777" w:rsidR="00B54613" w:rsidRDefault="00B54613" w:rsidP="00B54613">
      <w:pPr>
        <w:numPr>
          <w:ilvl w:val="1"/>
          <w:numId w:val="24"/>
        </w:numPr>
        <w:spacing w:after="0"/>
      </w:pPr>
      <w:r>
        <w:t>radius of the spherical cap in degrees</w:t>
      </w:r>
    </w:p>
    <w:p w14:paraId="54717FC1" w14:textId="77777777" w:rsidR="00B54613" w:rsidRDefault="00B54613" w:rsidP="00B54613">
      <w:pPr>
        <w:numPr>
          <w:ilvl w:val="1"/>
          <w:numId w:val="24"/>
        </w:numPr>
        <w:spacing w:after="0"/>
      </w:pPr>
      <w:r>
        <w:t>tessellation index</w:t>
      </w:r>
    </w:p>
    <w:p w14:paraId="213EE7FB" w14:textId="77777777" w:rsidR="00B54613" w:rsidRDefault="00B54613" w:rsidP="00B54613">
      <w:pPr>
        <w:numPr>
          <w:ilvl w:val="1"/>
          <w:numId w:val="24"/>
        </w:numPr>
        <w:spacing w:after="0"/>
      </w:pPr>
      <w:r>
        <w:t xml:space="preserve">triangle edge length specifying the size of the triangles desired within the </w:t>
      </w:r>
      <w:r w:rsidR="00882C4E">
        <w:t>spherical cap</w:t>
      </w:r>
      <w:r>
        <w:t>.</w:t>
      </w:r>
    </w:p>
    <w:p w14:paraId="05564BFF" w14:textId="77777777" w:rsidR="00B54613" w:rsidRDefault="00B54613" w:rsidP="00B54613">
      <w:pPr>
        <w:spacing w:after="0"/>
        <w:ind w:left="1080"/>
      </w:pPr>
    </w:p>
    <w:p w14:paraId="5AAE37DF" w14:textId="77777777" w:rsidR="00B54613" w:rsidRDefault="00B54613" w:rsidP="00B54613">
      <w:pPr>
        <w:numPr>
          <w:ilvl w:val="0"/>
          <w:numId w:val="24"/>
        </w:numPr>
        <w:spacing w:after="0"/>
      </w:pPr>
      <w:r>
        <w:t>Otherwise the tokens</w:t>
      </w:r>
      <w:r w:rsidR="00585070">
        <w:t xml:space="preserve"> are interpreted as follows:</w:t>
      </w:r>
    </w:p>
    <w:p w14:paraId="68A255BA" w14:textId="77777777" w:rsidR="00585070" w:rsidRDefault="00585070" w:rsidP="00585070">
      <w:pPr>
        <w:numPr>
          <w:ilvl w:val="1"/>
          <w:numId w:val="24"/>
        </w:numPr>
        <w:spacing w:after="0"/>
      </w:pPr>
      <w:r>
        <w:t xml:space="preserve">The name of a </w:t>
      </w:r>
      <w:r w:rsidRPr="00585070">
        <w:rPr>
          <w:i/>
        </w:rPr>
        <w:t>file</w:t>
      </w:r>
      <w:r>
        <w:t xml:space="preserve"> containing the definition of a polygon.</w:t>
      </w:r>
      <w:r w:rsidRPr="00585070">
        <w:t xml:space="preserve"> </w:t>
      </w:r>
      <w:r>
        <w:t xml:space="preserve">  Fi</w:t>
      </w:r>
      <w:r w:rsidR="00A70E38">
        <w:t>les can be either an ascii file</w:t>
      </w:r>
      <w:r>
        <w:t xml:space="preserve"> or a Google Earth </w:t>
      </w:r>
      <w:proofErr w:type="spellStart"/>
      <w:r>
        <w:t>kmz</w:t>
      </w:r>
      <w:proofErr w:type="spellEnd"/>
      <w:r>
        <w:t>/</w:t>
      </w:r>
      <w:proofErr w:type="spellStart"/>
      <w:r>
        <w:t>kml</w:t>
      </w:r>
      <w:proofErr w:type="spellEnd"/>
      <w:r>
        <w:t xml:space="preserve"> file.  Ascii files contain a list of points defining a closed polygon.  Each point is specified as either a latitude-longitude or longitude-latitude pair, in degrees.  Latitude-longitude order is the default, but if the file contains the line ‘</w:t>
      </w:r>
      <w:proofErr w:type="spellStart"/>
      <w:r>
        <w:t>lon-lat</w:t>
      </w:r>
      <w:proofErr w:type="spellEnd"/>
      <w:r>
        <w:t xml:space="preserve">’, then points are assumed to be in </w:t>
      </w:r>
      <w:proofErr w:type="spellStart"/>
      <w:r>
        <w:t>lon-lat</w:t>
      </w:r>
      <w:proofErr w:type="spellEnd"/>
      <w:r>
        <w:t xml:space="preserve"> order.  Latitude and longitude values can be separated by either a comma or white space.  </w:t>
      </w:r>
      <w:proofErr w:type="spellStart"/>
      <w:r>
        <w:t>Kml</w:t>
      </w:r>
      <w:proofErr w:type="spellEnd"/>
      <w:r>
        <w:t>/</w:t>
      </w:r>
      <w:proofErr w:type="spellStart"/>
      <w:r>
        <w:t>kmz</w:t>
      </w:r>
      <w:proofErr w:type="spellEnd"/>
      <w:r>
        <w:t xml:space="preserve"> files contain a single polygon as defined by Google Earth.</w:t>
      </w:r>
    </w:p>
    <w:p w14:paraId="36BFBA1B" w14:textId="77777777" w:rsidR="00585070" w:rsidRDefault="00585070" w:rsidP="00585070">
      <w:pPr>
        <w:numPr>
          <w:ilvl w:val="1"/>
          <w:numId w:val="24"/>
        </w:numPr>
        <w:spacing w:after="0"/>
      </w:pPr>
      <w:r w:rsidRPr="00A70E38">
        <w:rPr>
          <w:i/>
        </w:rPr>
        <w:t>tessellation</w:t>
      </w:r>
      <w:r>
        <w:t xml:space="preserve"> index</w:t>
      </w:r>
    </w:p>
    <w:p w14:paraId="7453691C" w14:textId="77777777" w:rsidR="00585070" w:rsidRDefault="00585070" w:rsidP="00585070">
      <w:pPr>
        <w:numPr>
          <w:ilvl w:val="1"/>
          <w:numId w:val="24"/>
        </w:numPr>
        <w:spacing w:after="0"/>
      </w:pPr>
      <w:r w:rsidRPr="00A70E38">
        <w:rPr>
          <w:i/>
        </w:rPr>
        <w:t>triangle edge length</w:t>
      </w:r>
      <w:r>
        <w:t xml:space="preserve"> specifying the size of the triangles desired within the polygon.</w:t>
      </w:r>
    </w:p>
    <w:p w14:paraId="3EF44611" w14:textId="77777777" w:rsidR="00585070" w:rsidRDefault="00585070" w:rsidP="00585070">
      <w:pPr>
        <w:spacing w:after="0"/>
        <w:ind w:left="1080"/>
      </w:pPr>
    </w:p>
    <w:p w14:paraId="3C30CD6C" w14:textId="77777777" w:rsidR="00A70E38" w:rsidRDefault="00A70E38" w:rsidP="00A70E38">
      <w:proofErr w:type="spellStart"/>
      <w:r w:rsidRPr="00972D4B">
        <w:rPr>
          <w:b/>
          <w:i/>
        </w:rPr>
        <w:t>outputGridFile</w:t>
      </w:r>
      <w:proofErr w:type="spellEnd"/>
      <w:r>
        <w:t xml:space="preserve"> – the name of the file to receive the new </w:t>
      </w:r>
      <w:proofErr w:type="spellStart"/>
      <w:r>
        <w:t>GeoTessGrid</w:t>
      </w:r>
      <w:proofErr w:type="spellEnd"/>
      <w:r>
        <w:t xml:space="preserve">.  </w:t>
      </w:r>
    </w:p>
    <w:p w14:paraId="37457A82" w14:textId="6E2F6472" w:rsidR="00A70E38" w:rsidRDefault="00A70E38" w:rsidP="00A70E38">
      <w:proofErr w:type="spellStart"/>
      <w:r w:rsidRPr="009420F5">
        <w:rPr>
          <w:b/>
          <w:i/>
        </w:rPr>
        <w:t>vtkFile</w:t>
      </w:r>
      <w:proofErr w:type="spellEnd"/>
      <w:r>
        <w:t xml:space="preserve"> – the name of the file to receive the </w:t>
      </w:r>
      <w:proofErr w:type="spellStart"/>
      <w:r>
        <w:t>GeoTessGrid</w:t>
      </w:r>
      <w:proofErr w:type="spellEnd"/>
      <w:r>
        <w:t xml:space="preserve"> in </w:t>
      </w:r>
      <w:proofErr w:type="spellStart"/>
      <w:r>
        <w:t>vtk</w:t>
      </w:r>
      <w:proofErr w:type="spellEnd"/>
      <w:r>
        <w:t xml:space="preserve"> format. These files can be opened with </w:t>
      </w:r>
      <w:proofErr w:type="spellStart"/>
      <w:r w:rsidRPr="00D21726">
        <w:rPr>
          <w:i/>
        </w:rPr>
        <w:t>paraview</w:t>
      </w:r>
      <w:proofErr w:type="spellEnd"/>
      <w:r>
        <w:t>, which is free software for visualization of 3D objects (</w:t>
      </w:r>
      <w:hyperlink r:id="rId20" w:history="1">
        <w:r w:rsidRPr="009420F5">
          <w:rPr>
            <w:rStyle w:val="Hyperlink"/>
          </w:rPr>
          <w:t>http://www.paraview.org</w:t>
        </w:r>
      </w:hyperlink>
      <w:r>
        <w:t>).</w:t>
      </w:r>
      <w:r w:rsidRPr="00653DED">
        <w:t xml:space="preserve"> </w:t>
      </w:r>
      <w:r>
        <w:t xml:space="preserve">A separate file will be generated for each multi-level tessellation.  Include the substring ‘%d’ in the file name. It will be replaced with the tessellation number in the filename.  If only one tessellation is being </w:t>
      </w:r>
      <w:proofErr w:type="gramStart"/>
      <w:r>
        <w:t>generated</w:t>
      </w:r>
      <w:proofErr w:type="gramEnd"/>
      <w:r>
        <w:t xml:space="preserve"> then the ‘%d’ substring is not required.  The filename must end with the extension </w:t>
      </w:r>
      <w:proofErr w:type="gramStart"/>
      <w:r>
        <w:t>“.</w:t>
      </w:r>
      <w:proofErr w:type="spellStart"/>
      <w:r>
        <w:t>vtk</w:t>
      </w:r>
      <w:proofErr w:type="spellEnd"/>
      <w:proofErr w:type="gramEnd"/>
      <w:r>
        <w:t xml:space="preserve">”. </w:t>
      </w:r>
    </w:p>
    <w:p w14:paraId="2B2D5071" w14:textId="378DC076" w:rsidR="00EC6CDC" w:rsidRDefault="00EC6CDC" w:rsidP="00A70E38">
      <w:proofErr w:type="spellStart"/>
      <w:r w:rsidRPr="00EC6CDC">
        <w:rPr>
          <w:b/>
          <w:i/>
        </w:rPr>
        <w:t>rotateGrid</w:t>
      </w:r>
      <w:proofErr w:type="spellEnd"/>
      <w:r>
        <w:t xml:space="preserve"> – The user supplies the latitude and longitude of a point on the Earth in degrees, and the grid will be rotated such that grid vertex 0 will be located at that position.</w:t>
      </w:r>
    </w:p>
    <w:p w14:paraId="7F7991A2" w14:textId="77777777" w:rsidR="00D34906" w:rsidRPr="00D34906" w:rsidRDefault="00D34906" w:rsidP="00D34906">
      <w:proofErr w:type="spellStart"/>
      <w:r w:rsidRPr="00D34906">
        <w:rPr>
          <w:b/>
          <w:i/>
        </w:rPr>
        <w:t>eulerRotationAngles</w:t>
      </w:r>
      <w:proofErr w:type="spellEnd"/>
      <w:r>
        <w:t xml:space="preserve"> – It is possible to rotate the triangular tessellation produced by </w:t>
      </w:r>
      <w:proofErr w:type="spellStart"/>
      <w:r>
        <w:t>GeoTessBuilder</w:t>
      </w:r>
      <w:proofErr w:type="spellEnd"/>
      <w:r>
        <w:t xml:space="preserve">, relative to the traditional latitude, longitude grid, by providing 3 Euler rotations angles, in degrees.  </w:t>
      </w:r>
      <w:r w:rsidRPr="00D34906">
        <w:t xml:space="preserve">Given two coordinate systems </w:t>
      </w:r>
      <w:proofErr w:type="spellStart"/>
      <w:r w:rsidRPr="00D34906">
        <w:t>xyz</w:t>
      </w:r>
      <w:proofErr w:type="spellEnd"/>
      <w:r w:rsidRPr="00D34906">
        <w:t xml:space="preserve"> and XYZ with common origin, starting with the axis z and Z overlapping, the position of the second can be specified in terms of the first using three rotations with angles A, B, C as follows: </w:t>
      </w:r>
    </w:p>
    <w:p w14:paraId="75D4EDD5" w14:textId="77777777" w:rsidR="00D34906" w:rsidRDefault="00D34906" w:rsidP="00D34906">
      <w:pPr>
        <w:numPr>
          <w:ilvl w:val="0"/>
          <w:numId w:val="29"/>
        </w:numPr>
      </w:pPr>
      <w:r w:rsidRPr="00D34906">
        <w:t xml:space="preserve">Rotate the </w:t>
      </w:r>
      <w:proofErr w:type="spellStart"/>
      <w:r w:rsidRPr="00D34906">
        <w:t>xyz</w:t>
      </w:r>
      <w:proofErr w:type="spellEnd"/>
      <w:r w:rsidRPr="00D34906">
        <w:t xml:space="preserve">-system about the z-axis by A. </w:t>
      </w:r>
    </w:p>
    <w:p w14:paraId="04B4F97F" w14:textId="77777777" w:rsidR="00D34906" w:rsidRDefault="00D34906" w:rsidP="00D34906">
      <w:pPr>
        <w:numPr>
          <w:ilvl w:val="0"/>
          <w:numId w:val="29"/>
        </w:numPr>
      </w:pPr>
      <w:r w:rsidRPr="00D34906">
        <w:t xml:space="preserve">Rotate the </w:t>
      </w:r>
      <w:proofErr w:type="spellStart"/>
      <w:r w:rsidRPr="00D34906">
        <w:t>xyz</w:t>
      </w:r>
      <w:proofErr w:type="spellEnd"/>
      <w:r w:rsidRPr="00D34906">
        <w:t xml:space="preserve">-system again about the now rotated x-axis by B. </w:t>
      </w:r>
    </w:p>
    <w:p w14:paraId="2DD42D04" w14:textId="77777777" w:rsidR="00D34906" w:rsidRPr="00D34906" w:rsidRDefault="00D34906" w:rsidP="00D34906">
      <w:pPr>
        <w:numPr>
          <w:ilvl w:val="0"/>
          <w:numId w:val="29"/>
        </w:numPr>
      </w:pPr>
      <w:r w:rsidRPr="00D34906">
        <w:t xml:space="preserve">Rotate the </w:t>
      </w:r>
      <w:proofErr w:type="spellStart"/>
      <w:r w:rsidRPr="00D34906">
        <w:t>xyz</w:t>
      </w:r>
      <w:proofErr w:type="spellEnd"/>
      <w:r w:rsidRPr="00D34906">
        <w:t xml:space="preserve">-system a third time about the new z-axis by C. </w:t>
      </w:r>
    </w:p>
    <w:p w14:paraId="3FCFCEEA" w14:textId="77777777" w:rsidR="00D34906" w:rsidRPr="00D34906" w:rsidRDefault="00D34906" w:rsidP="00D34906">
      <w:r w:rsidRPr="00D34906">
        <w:t xml:space="preserve">Clockwise rotations, when looking in direction of vector, are positive. </w:t>
      </w:r>
    </w:p>
    <w:p w14:paraId="2241C665" w14:textId="77777777" w:rsidR="00D34906" w:rsidRDefault="00D34906" w:rsidP="00A70E38">
      <w:r w:rsidRPr="00D34906">
        <w:t xml:space="preserve">Reference: </w:t>
      </w:r>
      <w:hyperlink r:id="rId21" w:history="1">
        <w:r w:rsidRPr="003523DF">
          <w:rPr>
            <w:rStyle w:val="Hyperlink"/>
          </w:rPr>
          <w:t>http://mathworld.wolfram.com/EulerAngles.html</w:t>
        </w:r>
      </w:hyperlink>
    </w:p>
    <w:p w14:paraId="5064CCEF" w14:textId="77777777" w:rsidR="00D34906" w:rsidRDefault="00D34906" w:rsidP="00A70E38">
      <w:r>
        <w:t>For example, to rotate the grid such that grid vertex 0, which no</w:t>
      </w:r>
      <w:r w:rsidR="007960DF">
        <w:t xml:space="preserve">rmally coincides with the north </w:t>
      </w:r>
      <w:r>
        <w:t xml:space="preserve">pole, resides instead at </w:t>
      </w:r>
      <w:r w:rsidR="007960DF">
        <w:t xml:space="preserve">position </w:t>
      </w:r>
      <w:r w:rsidR="007960DF">
        <w:rPr>
          <w:i/>
        </w:rPr>
        <w:t>geocentric_</w:t>
      </w:r>
      <w:r w:rsidRPr="00D34906">
        <w:rPr>
          <w:i/>
        </w:rPr>
        <w:t>lat0</w:t>
      </w:r>
      <w:r>
        <w:t xml:space="preserve">, </w:t>
      </w:r>
      <w:r w:rsidRPr="00D34906">
        <w:rPr>
          <w:i/>
        </w:rPr>
        <w:t>lon0</w:t>
      </w:r>
      <w:r>
        <w:t xml:space="preserve"> (in degrees), then supply the 3 Euler rotation angles </w:t>
      </w:r>
      <w:r w:rsidRPr="00D34906">
        <w:rPr>
          <w:i/>
        </w:rPr>
        <w:t>lon0</w:t>
      </w:r>
      <w:r>
        <w:t>+90, 90</w:t>
      </w:r>
      <w:r w:rsidR="007960DF">
        <w:t xml:space="preserve"> </w:t>
      </w:r>
      <w:r>
        <w:t>-</w:t>
      </w:r>
      <w:r w:rsidR="007960DF" w:rsidRPr="007960DF">
        <w:rPr>
          <w:i/>
        </w:rPr>
        <w:t xml:space="preserve"> </w:t>
      </w:r>
      <w:r w:rsidR="007960DF">
        <w:rPr>
          <w:i/>
        </w:rPr>
        <w:t>geocentric_</w:t>
      </w:r>
      <w:r w:rsidRPr="00D34906">
        <w:rPr>
          <w:i/>
        </w:rPr>
        <w:t>lat0</w:t>
      </w:r>
      <w:r>
        <w:t>, 0.</w:t>
      </w:r>
      <w:r w:rsidR="007960DF">
        <w:t xml:space="preserve"> </w:t>
      </w:r>
    </w:p>
    <w:p w14:paraId="4616C829" w14:textId="77777777" w:rsidR="00913191" w:rsidRDefault="00913191" w:rsidP="00913191">
      <w:pPr>
        <w:pStyle w:val="Heading2"/>
      </w:pPr>
      <w:bookmarkStart w:id="18" w:name="_Toc49512242"/>
      <w:proofErr w:type="spellStart"/>
      <w:r>
        <w:lastRenderedPageBreak/>
        <w:t>GeoTessBuilder</w:t>
      </w:r>
      <w:proofErr w:type="spellEnd"/>
      <w:r>
        <w:t xml:space="preserve"> Examples</w:t>
      </w:r>
      <w:bookmarkEnd w:id="18"/>
    </w:p>
    <w:p w14:paraId="7309B6D7" w14:textId="77777777" w:rsidR="00D56114" w:rsidRDefault="00D56114" w:rsidP="00D56114">
      <w:pPr>
        <w:pStyle w:val="Heading3"/>
      </w:pPr>
      <w:bookmarkStart w:id="19" w:name="_Toc49512243"/>
      <w:r>
        <w:t>Example 1</w:t>
      </w:r>
      <w:bookmarkEnd w:id="19"/>
    </w:p>
    <w:p w14:paraId="56B8502A" w14:textId="77777777" w:rsidR="007276DB" w:rsidRDefault="007276DB" w:rsidP="007276DB">
      <w:r>
        <w:t xml:space="preserve">The first example of building a grid will construct a </w:t>
      </w:r>
      <w:r w:rsidR="00341738">
        <w:t xml:space="preserve">single </w:t>
      </w:r>
      <w:proofErr w:type="spellStart"/>
      <w:r w:rsidR="00341738">
        <w:t>GeoTessGrid</w:t>
      </w:r>
      <w:proofErr w:type="spellEnd"/>
      <w:r w:rsidR="00341738">
        <w:t xml:space="preserve"> object</w:t>
      </w:r>
      <w:r>
        <w:t xml:space="preserve"> that </w:t>
      </w:r>
      <w:r w:rsidR="00341738">
        <w:t>is</w:t>
      </w:r>
      <w:r>
        <w:t xml:space="preserve"> comprised of </w:t>
      </w:r>
      <w:r w:rsidR="00341738">
        <w:t>three</w:t>
      </w:r>
      <w:r>
        <w:t xml:space="preserve"> multi-</w:t>
      </w:r>
      <w:r w:rsidR="00341738">
        <w:t>level</w:t>
      </w:r>
      <w:r>
        <w:t xml:space="preserve"> tessellations. </w:t>
      </w:r>
      <w:r w:rsidR="00341738">
        <w:t xml:space="preserve"> Each tessellation has uniform resolution in the geographic dimensions.  See section on Model Population to learn about how to use a </w:t>
      </w:r>
      <w:proofErr w:type="spellStart"/>
      <w:r w:rsidR="00341738">
        <w:t>GeoTessGrid</w:t>
      </w:r>
      <w:proofErr w:type="spellEnd"/>
      <w:r w:rsidR="00341738">
        <w:t xml:space="preserve"> like this to build a </w:t>
      </w:r>
      <w:proofErr w:type="spellStart"/>
      <w:r w:rsidR="00341738">
        <w:t>GeoTessModel</w:t>
      </w:r>
      <w:proofErr w:type="spellEnd"/>
      <w:r w:rsidR="00341738">
        <w:t>.</w:t>
      </w:r>
    </w:p>
    <w:p w14:paraId="77E8310C" w14:textId="77777777" w:rsidR="009C5CEA" w:rsidRDefault="009C5CEA" w:rsidP="007276DB">
      <w:r>
        <w:t>The property file for this example contains:</w:t>
      </w:r>
    </w:p>
    <w:p w14:paraId="21AE98BD"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file: </w:t>
      </w:r>
      <w:proofErr w:type="spellStart"/>
      <w:proofErr w:type="gramStart"/>
      <w:r w:rsidRPr="009C5CEA">
        <w:rPr>
          <w:rFonts w:ascii="Courier New" w:hAnsi="Courier New" w:cs="Courier New"/>
          <w:sz w:val="16"/>
          <w:szCs w:val="16"/>
        </w:rPr>
        <w:t>gridbuilder.properties</w:t>
      </w:r>
      <w:proofErr w:type="spellEnd"/>
      <w:proofErr w:type="gramEnd"/>
    </w:p>
    <w:p w14:paraId="42265C68"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this properties file will result in a single </w:t>
      </w:r>
      <w:proofErr w:type="spellStart"/>
      <w:r w:rsidRPr="009C5CEA">
        <w:rPr>
          <w:rFonts w:ascii="Courier New" w:hAnsi="Courier New" w:cs="Courier New"/>
          <w:sz w:val="16"/>
          <w:szCs w:val="16"/>
        </w:rPr>
        <w:t>GeoTessGrid</w:t>
      </w:r>
      <w:proofErr w:type="spellEnd"/>
    </w:p>
    <w:p w14:paraId="54B3E223"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object consisting of 3 multi-level tessellations.  The </w:t>
      </w:r>
    </w:p>
    <w:p w14:paraId="13F7492F"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triangles on the top level of each tessellation will each be</w:t>
      </w:r>
    </w:p>
    <w:p w14:paraId="10BF5C34"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approximately uniform in the geographic dimensions.  </w:t>
      </w:r>
    </w:p>
    <w:p w14:paraId="1840FF59"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Tessellation 0 will have triangles with edge lengths of about 32 degrees</w:t>
      </w:r>
    </w:p>
    <w:p w14:paraId="1090C59D"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Tessellation 1 will have triangles with edge lengths of about 16 degrees</w:t>
      </w:r>
    </w:p>
    <w:p w14:paraId="1CF9C811"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Tessellation 2 will have triangles with edge lengths of about 4 degrees.</w:t>
      </w:r>
    </w:p>
    <w:p w14:paraId="357CF836"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All three tessellations will be stored together in the same output file.</w:t>
      </w:r>
    </w:p>
    <w:p w14:paraId="164B06C3"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Separate </w:t>
      </w:r>
      <w:proofErr w:type="spellStart"/>
      <w:r w:rsidRPr="009C5CEA">
        <w:rPr>
          <w:rFonts w:ascii="Courier New" w:hAnsi="Courier New" w:cs="Courier New"/>
          <w:sz w:val="16"/>
          <w:szCs w:val="16"/>
        </w:rPr>
        <w:t>vtk</w:t>
      </w:r>
      <w:proofErr w:type="spellEnd"/>
      <w:r w:rsidRPr="009C5CEA">
        <w:rPr>
          <w:rFonts w:ascii="Courier New" w:hAnsi="Courier New" w:cs="Courier New"/>
          <w:sz w:val="16"/>
          <w:szCs w:val="16"/>
        </w:rPr>
        <w:t xml:space="preserve"> files will be generated for each tessellation for visualization.</w:t>
      </w:r>
    </w:p>
    <w:p w14:paraId="574F23D5" w14:textId="77777777" w:rsidR="009C5CEA" w:rsidRPr="009C5CEA" w:rsidRDefault="009C5CEA" w:rsidP="009C5CEA">
      <w:pPr>
        <w:spacing w:after="0"/>
        <w:rPr>
          <w:rFonts w:ascii="Courier New" w:hAnsi="Courier New" w:cs="Courier New"/>
          <w:sz w:val="16"/>
          <w:szCs w:val="16"/>
        </w:rPr>
      </w:pPr>
    </w:p>
    <w:p w14:paraId="121E76AD"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specify </w:t>
      </w:r>
      <w:proofErr w:type="spellStart"/>
      <w:r w:rsidRPr="009C5CEA">
        <w:rPr>
          <w:rFonts w:ascii="Courier New" w:hAnsi="Courier New" w:cs="Courier New"/>
          <w:sz w:val="16"/>
          <w:szCs w:val="16"/>
        </w:rPr>
        <w:t>GeoTessBuilder</w:t>
      </w:r>
      <w:proofErr w:type="spellEnd"/>
      <w:r w:rsidRPr="009C5CEA">
        <w:rPr>
          <w:rFonts w:ascii="Courier New" w:hAnsi="Courier New" w:cs="Courier New"/>
          <w:sz w:val="16"/>
          <w:szCs w:val="16"/>
        </w:rPr>
        <w:t xml:space="preserve"> grid construction mode.</w:t>
      </w:r>
    </w:p>
    <w:p w14:paraId="35BB8B96" w14:textId="77777777" w:rsidR="009C5CEA" w:rsidRPr="009C5CEA" w:rsidRDefault="009C5CEA" w:rsidP="009C5CEA">
      <w:pPr>
        <w:spacing w:after="0"/>
        <w:rPr>
          <w:rFonts w:ascii="Courier New" w:hAnsi="Courier New" w:cs="Courier New"/>
          <w:sz w:val="16"/>
          <w:szCs w:val="16"/>
        </w:rPr>
      </w:pPr>
      <w:proofErr w:type="spellStart"/>
      <w:r w:rsidRPr="009C5CEA">
        <w:rPr>
          <w:rFonts w:ascii="Courier New" w:hAnsi="Courier New" w:cs="Courier New"/>
          <w:sz w:val="16"/>
          <w:szCs w:val="16"/>
        </w:rPr>
        <w:t>gridConstructionMode</w:t>
      </w:r>
      <w:proofErr w:type="spellEnd"/>
      <w:r w:rsidRPr="009C5CEA">
        <w:rPr>
          <w:rFonts w:ascii="Courier New" w:hAnsi="Courier New" w:cs="Courier New"/>
          <w:sz w:val="16"/>
          <w:szCs w:val="16"/>
        </w:rPr>
        <w:t xml:space="preserve"> = scratch</w:t>
      </w:r>
    </w:p>
    <w:p w14:paraId="76E6D0EE" w14:textId="77777777" w:rsidR="009C5CEA" w:rsidRPr="009C5CEA" w:rsidRDefault="009C5CEA" w:rsidP="009C5CEA">
      <w:pPr>
        <w:spacing w:after="0"/>
        <w:rPr>
          <w:rFonts w:ascii="Courier New" w:hAnsi="Courier New" w:cs="Courier New"/>
          <w:sz w:val="16"/>
          <w:szCs w:val="16"/>
        </w:rPr>
      </w:pPr>
    </w:p>
    <w:p w14:paraId="0FEA39B1"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number of multi-level tessellations to build </w:t>
      </w:r>
    </w:p>
    <w:p w14:paraId="27B3FF43" w14:textId="77777777" w:rsidR="009C5CEA" w:rsidRPr="009C5CEA" w:rsidRDefault="009C5CEA" w:rsidP="009C5CEA">
      <w:pPr>
        <w:spacing w:after="0"/>
        <w:rPr>
          <w:rFonts w:ascii="Courier New" w:hAnsi="Courier New" w:cs="Courier New"/>
          <w:sz w:val="16"/>
          <w:szCs w:val="16"/>
        </w:rPr>
      </w:pPr>
      <w:proofErr w:type="spellStart"/>
      <w:r w:rsidRPr="009C5CEA">
        <w:rPr>
          <w:rFonts w:ascii="Courier New" w:hAnsi="Courier New" w:cs="Courier New"/>
          <w:sz w:val="16"/>
          <w:szCs w:val="16"/>
        </w:rPr>
        <w:t>nTessellations</w:t>
      </w:r>
      <w:proofErr w:type="spellEnd"/>
      <w:r w:rsidRPr="009C5CEA">
        <w:rPr>
          <w:rFonts w:ascii="Courier New" w:hAnsi="Courier New" w:cs="Courier New"/>
          <w:sz w:val="16"/>
          <w:szCs w:val="16"/>
        </w:rPr>
        <w:t xml:space="preserve"> = 3</w:t>
      </w:r>
    </w:p>
    <w:p w14:paraId="3F547D83" w14:textId="77777777" w:rsidR="009C5CEA" w:rsidRPr="009C5CEA" w:rsidRDefault="009C5CEA" w:rsidP="009C5CEA">
      <w:pPr>
        <w:spacing w:after="0"/>
        <w:rPr>
          <w:rFonts w:ascii="Courier New" w:hAnsi="Courier New" w:cs="Courier New"/>
          <w:sz w:val="16"/>
          <w:szCs w:val="16"/>
        </w:rPr>
      </w:pPr>
    </w:p>
    <w:p w14:paraId="275FF211"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the triangle size that is to be achieved on the </w:t>
      </w:r>
    </w:p>
    <w:p w14:paraId="26D64A19"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top tessellation level of each multi-level tessellation</w:t>
      </w:r>
    </w:p>
    <w:p w14:paraId="05E56558" w14:textId="77777777" w:rsidR="009C5CEA" w:rsidRPr="009C5CEA" w:rsidRDefault="009C5CEA" w:rsidP="009C5CEA">
      <w:pPr>
        <w:spacing w:after="0"/>
        <w:rPr>
          <w:rFonts w:ascii="Courier New" w:hAnsi="Courier New" w:cs="Courier New"/>
          <w:sz w:val="16"/>
          <w:szCs w:val="16"/>
        </w:rPr>
      </w:pPr>
      <w:proofErr w:type="spellStart"/>
      <w:r w:rsidRPr="009C5CEA">
        <w:rPr>
          <w:rFonts w:ascii="Courier New" w:hAnsi="Courier New" w:cs="Courier New"/>
          <w:sz w:val="16"/>
          <w:szCs w:val="16"/>
        </w:rPr>
        <w:t>baseEdgeLengths</w:t>
      </w:r>
      <w:proofErr w:type="spellEnd"/>
      <w:r w:rsidRPr="009C5CEA">
        <w:rPr>
          <w:rFonts w:ascii="Courier New" w:hAnsi="Courier New" w:cs="Courier New"/>
          <w:sz w:val="16"/>
          <w:szCs w:val="16"/>
        </w:rPr>
        <w:t xml:space="preserve"> = 32 16 4</w:t>
      </w:r>
    </w:p>
    <w:p w14:paraId="4C6DA6A7" w14:textId="77777777" w:rsidR="009C5CEA" w:rsidRPr="009C5CEA" w:rsidRDefault="009C5CEA" w:rsidP="009C5CEA">
      <w:pPr>
        <w:spacing w:after="0"/>
        <w:rPr>
          <w:rFonts w:ascii="Courier New" w:hAnsi="Courier New" w:cs="Courier New"/>
          <w:sz w:val="16"/>
          <w:szCs w:val="16"/>
        </w:rPr>
      </w:pPr>
    </w:p>
    <w:p w14:paraId="259F2BA9" w14:textId="77777777" w:rsidR="009C5CEA" w:rsidRP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file to receive the </w:t>
      </w:r>
      <w:proofErr w:type="spellStart"/>
      <w:r w:rsidRPr="009C5CEA">
        <w:rPr>
          <w:rFonts w:ascii="Courier New" w:hAnsi="Courier New" w:cs="Courier New"/>
          <w:sz w:val="16"/>
          <w:szCs w:val="16"/>
        </w:rPr>
        <w:t>GeoTessGrid</w:t>
      </w:r>
      <w:proofErr w:type="spellEnd"/>
      <w:r w:rsidRPr="009C5CEA">
        <w:rPr>
          <w:rFonts w:ascii="Courier New" w:hAnsi="Courier New" w:cs="Courier New"/>
          <w:sz w:val="16"/>
          <w:szCs w:val="16"/>
        </w:rPr>
        <w:t xml:space="preserve"> definition</w:t>
      </w:r>
    </w:p>
    <w:p w14:paraId="665AC7D0" w14:textId="77777777" w:rsidR="009C5CEA" w:rsidRPr="009C5CEA" w:rsidRDefault="009C5CEA" w:rsidP="009C5CEA">
      <w:pPr>
        <w:spacing w:after="0"/>
        <w:rPr>
          <w:rFonts w:ascii="Courier New" w:hAnsi="Courier New" w:cs="Courier New"/>
          <w:sz w:val="16"/>
          <w:szCs w:val="16"/>
        </w:rPr>
      </w:pPr>
      <w:proofErr w:type="spellStart"/>
      <w:r w:rsidRPr="009C5CEA">
        <w:rPr>
          <w:rFonts w:ascii="Courier New" w:hAnsi="Courier New" w:cs="Courier New"/>
          <w:sz w:val="16"/>
          <w:szCs w:val="16"/>
        </w:rPr>
        <w:t>outputGridFile</w:t>
      </w:r>
      <w:proofErr w:type="spellEnd"/>
      <w:r w:rsidRPr="009C5CEA">
        <w:rPr>
          <w:rFonts w:ascii="Courier New" w:hAnsi="Courier New" w:cs="Courier New"/>
          <w:sz w:val="16"/>
          <w:szCs w:val="16"/>
        </w:rPr>
        <w:t xml:space="preserve"> = </w:t>
      </w:r>
      <w:proofErr w:type="spellStart"/>
      <w:r w:rsidRPr="009C5CEA">
        <w:rPr>
          <w:rFonts w:ascii="Courier New" w:hAnsi="Courier New" w:cs="Courier New"/>
          <w:sz w:val="16"/>
          <w:szCs w:val="16"/>
        </w:rPr>
        <w:t>three_uniform_</w:t>
      </w:r>
      <w:proofErr w:type="gramStart"/>
      <w:r w:rsidRPr="009C5CEA">
        <w:rPr>
          <w:rFonts w:ascii="Courier New" w:hAnsi="Courier New" w:cs="Courier New"/>
          <w:sz w:val="16"/>
          <w:szCs w:val="16"/>
        </w:rPr>
        <w:t>tessellations.geotess</w:t>
      </w:r>
      <w:proofErr w:type="spellEnd"/>
      <w:proofErr w:type="gramEnd"/>
    </w:p>
    <w:p w14:paraId="43B05319" w14:textId="77777777" w:rsidR="009C5CEA" w:rsidRPr="009C5CEA" w:rsidRDefault="009C5CEA" w:rsidP="009C5CEA">
      <w:pPr>
        <w:spacing w:after="0"/>
        <w:rPr>
          <w:rFonts w:ascii="Courier New" w:hAnsi="Courier New" w:cs="Courier New"/>
          <w:sz w:val="16"/>
          <w:szCs w:val="16"/>
        </w:rPr>
      </w:pPr>
    </w:p>
    <w:p w14:paraId="5E70CC6F" w14:textId="77777777" w:rsidR="009C5CEA" w:rsidRDefault="009C5CEA" w:rsidP="009C5CEA">
      <w:pPr>
        <w:spacing w:after="0"/>
        <w:rPr>
          <w:rFonts w:ascii="Courier New" w:hAnsi="Courier New" w:cs="Courier New"/>
          <w:sz w:val="16"/>
          <w:szCs w:val="16"/>
        </w:rPr>
      </w:pPr>
      <w:r w:rsidRPr="009C5CEA">
        <w:rPr>
          <w:rFonts w:ascii="Courier New" w:hAnsi="Courier New" w:cs="Courier New"/>
          <w:sz w:val="16"/>
          <w:szCs w:val="16"/>
        </w:rPr>
        <w:t xml:space="preserve"># file to receive the </w:t>
      </w:r>
      <w:proofErr w:type="spellStart"/>
      <w:r w:rsidRPr="009C5CEA">
        <w:rPr>
          <w:rFonts w:ascii="Courier New" w:hAnsi="Courier New" w:cs="Courier New"/>
          <w:sz w:val="16"/>
          <w:szCs w:val="16"/>
        </w:rPr>
        <w:t>vtk</w:t>
      </w:r>
      <w:proofErr w:type="spellEnd"/>
      <w:r w:rsidRPr="009C5CEA">
        <w:rPr>
          <w:rFonts w:ascii="Courier New" w:hAnsi="Courier New" w:cs="Courier New"/>
          <w:sz w:val="16"/>
          <w:szCs w:val="16"/>
        </w:rPr>
        <w:t xml:space="preserve"> file</w:t>
      </w:r>
      <w:r w:rsidR="00882C4E">
        <w:rPr>
          <w:rFonts w:ascii="Courier New" w:hAnsi="Courier New" w:cs="Courier New"/>
          <w:sz w:val="16"/>
          <w:szCs w:val="16"/>
        </w:rPr>
        <w:t>s</w:t>
      </w:r>
      <w:r w:rsidRPr="009C5CEA">
        <w:rPr>
          <w:rFonts w:ascii="Courier New" w:hAnsi="Courier New" w:cs="Courier New"/>
          <w:sz w:val="16"/>
          <w:szCs w:val="16"/>
        </w:rPr>
        <w:t xml:space="preserve"> used for visualization with </w:t>
      </w:r>
      <w:proofErr w:type="spellStart"/>
      <w:r w:rsidRPr="009C5CEA">
        <w:rPr>
          <w:rFonts w:ascii="Courier New" w:hAnsi="Courier New" w:cs="Courier New"/>
          <w:sz w:val="16"/>
          <w:szCs w:val="16"/>
        </w:rPr>
        <w:t>paraview</w:t>
      </w:r>
      <w:proofErr w:type="spellEnd"/>
      <w:r w:rsidR="00882C4E">
        <w:rPr>
          <w:rFonts w:ascii="Courier New" w:hAnsi="Courier New" w:cs="Courier New"/>
          <w:sz w:val="16"/>
          <w:szCs w:val="16"/>
        </w:rPr>
        <w:t>.</w:t>
      </w:r>
    </w:p>
    <w:p w14:paraId="285F9CD0" w14:textId="77777777" w:rsidR="00882C4E" w:rsidRDefault="00882C4E" w:rsidP="009C5CEA">
      <w:pPr>
        <w:spacing w:after="0"/>
        <w:rPr>
          <w:rFonts w:ascii="Courier New" w:hAnsi="Courier New" w:cs="Courier New"/>
          <w:sz w:val="16"/>
          <w:szCs w:val="16"/>
        </w:rPr>
      </w:pPr>
      <w:r>
        <w:rPr>
          <w:rFonts w:ascii="Courier New" w:hAnsi="Courier New" w:cs="Courier New"/>
          <w:sz w:val="16"/>
          <w:szCs w:val="16"/>
        </w:rPr>
        <w:t># Since there are three tessellations, the ‘%d’ substring is required.</w:t>
      </w:r>
    </w:p>
    <w:p w14:paraId="770F8CE9" w14:textId="77777777" w:rsidR="00882C4E" w:rsidRDefault="00882C4E" w:rsidP="009C5CEA">
      <w:pPr>
        <w:spacing w:after="0"/>
        <w:rPr>
          <w:rFonts w:ascii="Courier New" w:hAnsi="Courier New" w:cs="Courier New"/>
          <w:sz w:val="16"/>
          <w:szCs w:val="16"/>
        </w:rPr>
      </w:pPr>
      <w:r>
        <w:rPr>
          <w:rFonts w:ascii="Courier New" w:hAnsi="Courier New" w:cs="Courier New"/>
          <w:sz w:val="16"/>
          <w:szCs w:val="16"/>
        </w:rPr>
        <w:t xml:space="preserve"># Three </w:t>
      </w:r>
      <w:proofErr w:type="spellStart"/>
      <w:r>
        <w:rPr>
          <w:rFonts w:ascii="Courier New" w:hAnsi="Courier New" w:cs="Courier New"/>
          <w:sz w:val="16"/>
          <w:szCs w:val="16"/>
        </w:rPr>
        <w:t>vtk</w:t>
      </w:r>
      <w:proofErr w:type="spellEnd"/>
      <w:r>
        <w:rPr>
          <w:rFonts w:ascii="Courier New" w:hAnsi="Courier New" w:cs="Courier New"/>
          <w:sz w:val="16"/>
          <w:szCs w:val="16"/>
        </w:rPr>
        <w:t xml:space="preserve"> files will be produced, one for each tessellation.</w:t>
      </w:r>
    </w:p>
    <w:p w14:paraId="2A9DAD13" w14:textId="77777777" w:rsidR="00882C4E" w:rsidRPr="009C5CEA" w:rsidRDefault="00882C4E" w:rsidP="009C5CEA">
      <w:pPr>
        <w:spacing w:after="0"/>
        <w:rPr>
          <w:rFonts w:ascii="Courier New" w:hAnsi="Courier New" w:cs="Courier New"/>
          <w:sz w:val="16"/>
          <w:szCs w:val="16"/>
        </w:rPr>
      </w:pPr>
      <w:r>
        <w:rPr>
          <w:rFonts w:ascii="Courier New" w:hAnsi="Courier New" w:cs="Courier New"/>
          <w:sz w:val="16"/>
          <w:szCs w:val="16"/>
        </w:rPr>
        <w:t># The ‘%d’ substrings will be replaced with the tessellation index.</w:t>
      </w:r>
    </w:p>
    <w:p w14:paraId="7E057110" w14:textId="77777777" w:rsidR="009C5CEA" w:rsidRDefault="009C5CEA" w:rsidP="00882C4E">
      <w:pPr>
        <w:spacing w:after="0"/>
        <w:rPr>
          <w:rFonts w:ascii="Courier New" w:hAnsi="Courier New" w:cs="Courier New"/>
          <w:sz w:val="16"/>
          <w:szCs w:val="16"/>
        </w:rPr>
      </w:pPr>
      <w:proofErr w:type="spellStart"/>
      <w:r w:rsidRPr="009C5CEA">
        <w:rPr>
          <w:rFonts w:ascii="Courier New" w:hAnsi="Courier New" w:cs="Courier New"/>
          <w:sz w:val="16"/>
          <w:szCs w:val="16"/>
        </w:rPr>
        <w:t>vtkFile</w:t>
      </w:r>
      <w:proofErr w:type="spellEnd"/>
      <w:r w:rsidRPr="009C5CEA">
        <w:rPr>
          <w:rFonts w:ascii="Courier New" w:hAnsi="Courier New" w:cs="Courier New"/>
          <w:sz w:val="16"/>
          <w:szCs w:val="16"/>
        </w:rPr>
        <w:t xml:space="preserve"> = three_uniform_tessellations_%</w:t>
      </w:r>
      <w:proofErr w:type="spellStart"/>
      <w:r w:rsidRPr="009C5CEA">
        <w:rPr>
          <w:rFonts w:ascii="Courier New" w:hAnsi="Courier New" w:cs="Courier New"/>
          <w:sz w:val="16"/>
          <w:szCs w:val="16"/>
        </w:rPr>
        <w:t>d.vtk</w:t>
      </w:r>
      <w:proofErr w:type="spellEnd"/>
    </w:p>
    <w:p w14:paraId="31CF77BD" w14:textId="77777777" w:rsidR="00882C4E" w:rsidRPr="00882C4E" w:rsidRDefault="00882C4E" w:rsidP="00882C4E">
      <w:pPr>
        <w:spacing w:after="0"/>
        <w:rPr>
          <w:rFonts w:ascii="Courier New" w:hAnsi="Courier New" w:cs="Courier New"/>
          <w:sz w:val="16"/>
          <w:szCs w:val="16"/>
        </w:rPr>
      </w:pPr>
    </w:p>
    <w:p w14:paraId="7F314A20" w14:textId="77777777" w:rsidR="009C5CEA" w:rsidRDefault="00CD265A" w:rsidP="007276DB">
      <w:r>
        <w:t>Figure 4</w:t>
      </w:r>
      <w:r w:rsidR="009C5CEA">
        <w:t xml:space="preserve"> illustrates the 3 multi-level tessellations that result from running this example.</w:t>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20"/>
        <w:gridCol w:w="3120"/>
        <w:gridCol w:w="3120"/>
      </w:tblGrid>
      <w:tr w:rsidR="009C5CEA" w14:paraId="3E915955" w14:textId="77777777" w:rsidTr="00BC086C">
        <w:tc>
          <w:tcPr>
            <w:tcW w:w="0" w:type="auto"/>
          </w:tcPr>
          <w:p w14:paraId="20F59DDF" w14:textId="77777777" w:rsidR="009C5CEA" w:rsidRDefault="007C638F" w:rsidP="007276DB">
            <w:r>
              <w:rPr>
                <w:noProof/>
              </w:rPr>
              <w:drawing>
                <wp:inline distT="0" distB="0" distL="0" distR="0" wp14:anchorId="02B2D4C2" wp14:editId="5D94DFD3">
                  <wp:extent cx="2011680" cy="2011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s_32deg.png"/>
                          <pic:cNvPicPr/>
                        </pic:nvPicPr>
                        <pic:blipFill>
                          <a:blip r:embed="rId22">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inline>
              </w:drawing>
            </w:r>
          </w:p>
        </w:tc>
        <w:tc>
          <w:tcPr>
            <w:tcW w:w="0" w:type="auto"/>
          </w:tcPr>
          <w:p w14:paraId="09B62B63" w14:textId="77777777" w:rsidR="009C5CEA" w:rsidRDefault="007C638F" w:rsidP="007276DB">
            <w:r>
              <w:rPr>
                <w:noProof/>
              </w:rPr>
              <w:drawing>
                <wp:inline distT="0" distB="0" distL="0" distR="0" wp14:anchorId="7A6F0B01" wp14:editId="335B8396">
                  <wp:extent cx="2011680" cy="2011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s_16deg.png"/>
                          <pic:cNvPicPr/>
                        </pic:nvPicPr>
                        <pic:blipFill>
                          <a:blip r:embed="rId23">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inline>
              </w:drawing>
            </w:r>
          </w:p>
        </w:tc>
        <w:tc>
          <w:tcPr>
            <w:tcW w:w="0" w:type="auto"/>
          </w:tcPr>
          <w:p w14:paraId="2CAB315C" w14:textId="77777777" w:rsidR="009C5CEA" w:rsidRDefault="007C638F" w:rsidP="007276DB">
            <w:r>
              <w:rPr>
                <w:noProof/>
              </w:rPr>
              <w:drawing>
                <wp:inline distT="0" distB="0" distL="0" distR="0" wp14:anchorId="3537CDB3" wp14:editId="58D3D47A">
                  <wp:extent cx="2011680" cy="2011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s_04deg.png"/>
                          <pic:cNvPicPr/>
                        </pic:nvPicPr>
                        <pic:blipFill>
                          <a:blip r:embed="rId24">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a:graphicData>
                  </a:graphic>
                </wp:inline>
              </w:drawing>
            </w:r>
          </w:p>
        </w:tc>
      </w:tr>
      <w:tr w:rsidR="009C5CEA" w14:paraId="16B995F0" w14:textId="77777777" w:rsidTr="00BC086C">
        <w:tc>
          <w:tcPr>
            <w:tcW w:w="0" w:type="auto"/>
            <w:gridSpan w:val="3"/>
          </w:tcPr>
          <w:p w14:paraId="691CF395" w14:textId="77777777" w:rsidR="009C5CEA" w:rsidRDefault="00CD265A" w:rsidP="007A3780">
            <w:r w:rsidRPr="00CD6E3C">
              <w:rPr>
                <w:b/>
              </w:rPr>
              <w:t>Figure 4</w:t>
            </w:r>
            <w:r w:rsidR="009C5CEA">
              <w:t xml:space="preserve"> – Three multi-level tessellations generated by example 1.</w:t>
            </w:r>
            <w:r w:rsidR="00EA41F0">
              <w:t xml:space="preserve">  The tessellations have tr</w:t>
            </w:r>
            <w:r w:rsidR="00BC086C">
              <w:t>iangle sizes of approximately</w:t>
            </w:r>
            <w:r w:rsidR="00EA41F0">
              <w:t xml:space="preserve"> 32</w:t>
            </w:r>
            <w:r w:rsidR="006D23D7">
              <w:t>°</w:t>
            </w:r>
            <w:r w:rsidR="00BC086C">
              <w:t>,</w:t>
            </w:r>
            <w:r w:rsidR="00EA41F0">
              <w:t xml:space="preserve"> 16</w:t>
            </w:r>
            <w:r w:rsidR="00BC086C">
              <w:t>°, and</w:t>
            </w:r>
            <w:r w:rsidR="006D23D7">
              <w:t xml:space="preserve"> 4°.</w:t>
            </w:r>
            <w:r w:rsidR="005A0DC3">
              <w:t xml:space="preserve">  </w:t>
            </w:r>
            <w:r w:rsidR="00D56114">
              <w:t xml:space="preserve">Each image shows only the top level of the corresponding multi-level tessellation.  </w:t>
            </w:r>
            <w:r w:rsidR="00BC086C">
              <w:t>These multi-level tessellations are all components of</w:t>
            </w:r>
            <w:r w:rsidR="005A0DC3">
              <w:t xml:space="preserve"> a single </w:t>
            </w:r>
            <w:proofErr w:type="spellStart"/>
            <w:r w:rsidR="005A0DC3">
              <w:t>GeoTessGrid</w:t>
            </w:r>
            <w:proofErr w:type="spellEnd"/>
            <w:r w:rsidR="005A0DC3">
              <w:t xml:space="preserve"> object, stored in </w:t>
            </w:r>
            <w:r w:rsidR="005A0DC3">
              <w:lastRenderedPageBreak/>
              <w:t xml:space="preserve">a single </w:t>
            </w:r>
            <w:proofErr w:type="spellStart"/>
            <w:r w:rsidR="007A3780">
              <w:t>GeoTessGrid</w:t>
            </w:r>
            <w:proofErr w:type="spellEnd"/>
            <w:r w:rsidR="007A3780">
              <w:t xml:space="preserve"> </w:t>
            </w:r>
            <w:r w:rsidR="005A0DC3">
              <w:t xml:space="preserve">output file. The continental outlines </w:t>
            </w:r>
            <w:r w:rsidR="00BC086C">
              <w:t xml:space="preserve">are for illustrative purposes only and </w:t>
            </w:r>
            <w:r w:rsidR="005A0DC3">
              <w:t xml:space="preserve">are not part of the </w:t>
            </w:r>
            <w:proofErr w:type="spellStart"/>
            <w:r w:rsidR="005A0DC3">
              <w:t>GeoTessGrid</w:t>
            </w:r>
            <w:proofErr w:type="spellEnd"/>
            <w:r w:rsidR="005A0DC3">
              <w:t xml:space="preserve"> object.</w:t>
            </w:r>
          </w:p>
        </w:tc>
      </w:tr>
    </w:tbl>
    <w:p w14:paraId="68B9E6DC" w14:textId="77777777" w:rsidR="009C5CEA" w:rsidRDefault="009C5CEA" w:rsidP="007276DB"/>
    <w:p w14:paraId="3EDA7B7C" w14:textId="77777777" w:rsidR="00D56114" w:rsidRDefault="00D56114" w:rsidP="00D56114">
      <w:pPr>
        <w:pStyle w:val="Heading3"/>
      </w:pPr>
      <w:bookmarkStart w:id="20" w:name="_Toc49512244"/>
      <w:r>
        <w:t>Example 2</w:t>
      </w:r>
      <w:bookmarkEnd w:id="20"/>
    </w:p>
    <w:p w14:paraId="5EC01DA9" w14:textId="77777777" w:rsidR="00D56114" w:rsidRPr="00D56114" w:rsidRDefault="00722562" w:rsidP="00D56114">
      <w:r>
        <w:t xml:space="preserve">The next example </w:t>
      </w:r>
      <w:r w:rsidR="00D56114">
        <w:t>construct</w:t>
      </w:r>
      <w:r>
        <w:t>s</w:t>
      </w:r>
      <w:r w:rsidR="00D56114">
        <w:t xml:space="preserve"> a single </w:t>
      </w:r>
      <w:proofErr w:type="spellStart"/>
      <w:r w:rsidR="00D56114">
        <w:t>GeoTessGrid</w:t>
      </w:r>
      <w:proofErr w:type="spellEnd"/>
      <w:r w:rsidR="00D56114">
        <w:t xml:space="preserve"> object that is comprised of a single multi-level tessellation.  The top level of this tessellation will be composed of triangles mainly of approximately </w:t>
      </w:r>
      <w:r w:rsidR="00D56114" w:rsidRPr="00D56114">
        <w:t>8°</w:t>
      </w:r>
      <w:r w:rsidR="00D56114">
        <w:t xml:space="preserve"> edge lengths.  But in the neighborhood of a single point </w:t>
      </w:r>
      <w:r w:rsidR="00C15873">
        <w:t>in the North Atlantic</w:t>
      </w:r>
      <w:r w:rsidR="00D56114">
        <w:t xml:space="preserve">, the triangles are refined down triangles </w:t>
      </w:r>
      <w:r>
        <w:t>with</w:t>
      </w:r>
      <w:r w:rsidR="00D56114">
        <w:t xml:space="preserve"> edge length</w:t>
      </w:r>
      <w:r>
        <w:t>s</w:t>
      </w:r>
      <w:r w:rsidR="00D56114">
        <w:t xml:space="preserve"> of </w:t>
      </w:r>
      <w:r w:rsidR="00D56114" w:rsidRPr="00D56114">
        <w:t xml:space="preserve">approximately </w:t>
      </w:r>
      <w:r w:rsidRPr="00A1624D">
        <w:t>⅛°</w:t>
      </w:r>
      <w:r>
        <w:t>.</w:t>
      </w:r>
    </w:p>
    <w:p w14:paraId="0B3EBF87" w14:textId="77777777" w:rsidR="00D56114" w:rsidRDefault="00D56114" w:rsidP="00D56114">
      <w:r>
        <w:t>The property file for this example contains:</w:t>
      </w:r>
    </w:p>
    <w:p w14:paraId="01465D70"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file: </w:t>
      </w:r>
      <w:proofErr w:type="spellStart"/>
      <w:r w:rsidRPr="00970EFA">
        <w:rPr>
          <w:rFonts w:ascii="Courier New" w:hAnsi="Courier New" w:cs="Courier New"/>
          <w:sz w:val="16"/>
          <w:szCs w:val="16"/>
        </w:rPr>
        <w:t>gridbuilder_point_</w:t>
      </w:r>
      <w:proofErr w:type="gramStart"/>
      <w:r w:rsidRPr="00970EFA">
        <w:rPr>
          <w:rFonts w:ascii="Courier New" w:hAnsi="Courier New" w:cs="Courier New"/>
          <w:sz w:val="16"/>
          <w:szCs w:val="16"/>
        </w:rPr>
        <w:t>example.properties</w:t>
      </w:r>
      <w:proofErr w:type="spellEnd"/>
      <w:proofErr w:type="gramEnd"/>
    </w:p>
    <w:p w14:paraId="037B386E"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this properties file will result in a single </w:t>
      </w:r>
      <w:proofErr w:type="spellStart"/>
      <w:r w:rsidRPr="00970EFA">
        <w:rPr>
          <w:rFonts w:ascii="Courier New" w:hAnsi="Courier New" w:cs="Courier New"/>
          <w:sz w:val="16"/>
          <w:szCs w:val="16"/>
        </w:rPr>
        <w:t>GeoTessGrid</w:t>
      </w:r>
      <w:proofErr w:type="spellEnd"/>
    </w:p>
    <w:p w14:paraId="293083EB"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object consisting of 1 multi-level tessellation with the </w:t>
      </w:r>
    </w:p>
    <w:p w14:paraId="454196EF"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triangles on the top tessellation leve</w:t>
      </w:r>
      <w:r>
        <w:rPr>
          <w:rFonts w:ascii="Courier New" w:hAnsi="Courier New" w:cs="Courier New"/>
          <w:sz w:val="16"/>
          <w:szCs w:val="16"/>
        </w:rPr>
        <w:t>l</w:t>
      </w:r>
      <w:r w:rsidRPr="00970EFA">
        <w:rPr>
          <w:rFonts w:ascii="Courier New" w:hAnsi="Courier New" w:cs="Courier New"/>
          <w:sz w:val="16"/>
          <w:szCs w:val="16"/>
        </w:rPr>
        <w:t xml:space="preserve"> having edge lengths </w:t>
      </w:r>
    </w:p>
    <w:p w14:paraId="00483119"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of about 8 degrees.  In the neighborhood of a point located</w:t>
      </w:r>
    </w:p>
    <w:p w14:paraId="6C9034D7"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at about 32N, 36W, the triangles are refined down to a </w:t>
      </w:r>
    </w:p>
    <w:p w14:paraId="7348151D"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triangle size of about 1/8th of a degree. </w:t>
      </w:r>
    </w:p>
    <w:p w14:paraId="2F5EEF40" w14:textId="77777777" w:rsidR="00970EFA" w:rsidRPr="00970EFA" w:rsidRDefault="00970EFA" w:rsidP="00970EFA">
      <w:pPr>
        <w:spacing w:after="0"/>
        <w:rPr>
          <w:rFonts w:ascii="Courier New" w:hAnsi="Courier New" w:cs="Courier New"/>
          <w:sz w:val="16"/>
          <w:szCs w:val="16"/>
        </w:rPr>
      </w:pPr>
    </w:p>
    <w:p w14:paraId="680D2B83"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specify </w:t>
      </w:r>
      <w:proofErr w:type="spellStart"/>
      <w:r w:rsidRPr="00970EFA">
        <w:rPr>
          <w:rFonts w:ascii="Courier New" w:hAnsi="Courier New" w:cs="Courier New"/>
          <w:sz w:val="16"/>
          <w:szCs w:val="16"/>
        </w:rPr>
        <w:t>GeoTessBuilder</w:t>
      </w:r>
      <w:proofErr w:type="spellEnd"/>
      <w:r w:rsidRPr="00970EFA">
        <w:rPr>
          <w:rFonts w:ascii="Courier New" w:hAnsi="Courier New" w:cs="Courier New"/>
          <w:sz w:val="16"/>
          <w:szCs w:val="16"/>
        </w:rPr>
        <w:t xml:space="preserve"> grid construction mode.</w:t>
      </w:r>
    </w:p>
    <w:p w14:paraId="5C4B2272" w14:textId="77777777" w:rsidR="00970EFA" w:rsidRPr="00970EFA" w:rsidRDefault="00970EFA" w:rsidP="00970EFA">
      <w:pPr>
        <w:spacing w:after="0"/>
        <w:rPr>
          <w:rFonts w:ascii="Courier New" w:hAnsi="Courier New" w:cs="Courier New"/>
          <w:sz w:val="16"/>
          <w:szCs w:val="16"/>
        </w:rPr>
      </w:pPr>
      <w:proofErr w:type="spellStart"/>
      <w:r w:rsidRPr="00970EFA">
        <w:rPr>
          <w:rFonts w:ascii="Courier New" w:hAnsi="Courier New" w:cs="Courier New"/>
          <w:sz w:val="16"/>
          <w:szCs w:val="16"/>
        </w:rPr>
        <w:t>gridConstructionMode</w:t>
      </w:r>
      <w:proofErr w:type="spellEnd"/>
      <w:r w:rsidRPr="00970EFA">
        <w:rPr>
          <w:rFonts w:ascii="Courier New" w:hAnsi="Courier New" w:cs="Courier New"/>
          <w:sz w:val="16"/>
          <w:szCs w:val="16"/>
        </w:rPr>
        <w:t xml:space="preserve"> = scratch</w:t>
      </w:r>
    </w:p>
    <w:p w14:paraId="497551CB" w14:textId="77777777" w:rsidR="00970EFA" w:rsidRPr="00970EFA" w:rsidRDefault="00970EFA" w:rsidP="00970EFA">
      <w:pPr>
        <w:spacing w:after="0"/>
        <w:rPr>
          <w:rFonts w:ascii="Courier New" w:hAnsi="Courier New" w:cs="Courier New"/>
          <w:sz w:val="16"/>
          <w:szCs w:val="16"/>
        </w:rPr>
      </w:pPr>
    </w:p>
    <w:p w14:paraId="34CFC58B"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number of multi-level tessellations to build </w:t>
      </w:r>
    </w:p>
    <w:p w14:paraId="21DA3572" w14:textId="77777777" w:rsidR="00970EFA" w:rsidRPr="00970EFA" w:rsidRDefault="00970EFA" w:rsidP="00970EFA">
      <w:pPr>
        <w:spacing w:after="0"/>
        <w:rPr>
          <w:rFonts w:ascii="Courier New" w:hAnsi="Courier New" w:cs="Courier New"/>
          <w:sz w:val="16"/>
          <w:szCs w:val="16"/>
        </w:rPr>
      </w:pPr>
      <w:proofErr w:type="spellStart"/>
      <w:r w:rsidRPr="00970EFA">
        <w:rPr>
          <w:rFonts w:ascii="Courier New" w:hAnsi="Courier New" w:cs="Courier New"/>
          <w:sz w:val="16"/>
          <w:szCs w:val="16"/>
        </w:rPr>
        <w:t>nTessellations</w:t>
      </w:r>
      <w:proofErr w:type="spellEnd"/>
      <w:r w:rsidRPr="00970EFA">
        <w:rPr>
          <w:rFonts w:ascii="Courier New" w:hAnsi="Courier New" w:cs="Courier New"/>
          <w:sz w:val="16"/>
          <w:szCs w:val="16"/>
        </w:rPr>
        <w:t xml:space="preserve"> = 1</w:t>
      </w:r>
    </w:p>
    <w:p w14:paraId="4B4128FC" w14:textId="77777777" w:rsidR="00970EFA" w:rsidRPr="00970EFA" w:rsidRDefault="00970EFA" w:rsidP="00970EFA">
      <w:pPr>
        <w:spacing w:after="0"/>
        <w:rPr>
          <w:rFonts w:ascii="Courier New" w:hAnsi="Courier New" w:cs="Courier New"/>
          <w:sz w:val="16"/>
          <w:szCs w:val="16"/>
        </w:rPr>
      </w:pPr>
    </w:p>
    <w:p w14:paraId="1DCE2BD5"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the triangle size that is to be achieved on the </w:t>
      </w:r>
    </w:p>
    <w:p w14:paraId="09744D85"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top tessellation level</w:t>
      </w:r>
      <w:r w:rsidR="007A3780">
        <w:rPr>
          <w:rFonts w:ascii="Courier New" w:hAnsi="Courier New" w:cs="Courier New"/>
          <w:sz w:val="16"/>
          <w:szCs w:val="16"/>
        </w:rPr>
        <w:t>,</w:t>
      </w:r>
      <w:r w:rsidRPr="00970EFA">
        <w:rPr>
          <w:rFonts w:ascii="Courier New" w:hAnsi="Courier New" w:cs="Courier New"/>
          <w:sz w:val="16"/>
          <w:szCs w:val="16"/>
        </w:rPr>
        <w:t xml:space="preserve"> </w:t>
      </w:r>
      <w:r>
        <w:rPr>
          <w:rFonts w:ascii="Courier New" w:hAnsi="Courier New" w:cs="Courier New"/>
          <w:sz w:val="16"/>
          <w:szCs w:val="16"/>
        </w:rPr>
        <w:t>far from refinement point</w:t>
      </w:r>
    </w:p>
    <w:p w14:paraId="4DCE9133" w14:textId="77777777" w:rsidR="00970EFA" w:rsidRPr="00970EFA" w:rsidRDefault="00970EFA" w:rsidP="00970EFA">
      <w:pPr>
        <w:spacing w:after="0"/>
        <w:rPr>
          <w:rFonts w:ascii="Courier New" w:hAnsi="Courier New" w:cs="Courier New"/>
          <w:sz w:val="16"/>
          <w:szCs w:val="16"/>
        </w:rPr>
      </w:pPr>
      <w:proofErr w:type="spellStart"/>
      <w:r w:rsidRPr="00970EFA">
        <w:rPr>
          <w:rFonts w:ascii="Courier New" w:hAnsi="Courier New" w:cs="Courier New"/>
          <w:sz w:val="16"/>
          <w:szCs w:val="16"/>
        </w:rPr>
        <w:t>baseEdgeLengths</w:t>
      </w:r>
      <w:proofErr w:type="spellEnd"/>
      <w:r w:rsidRPr="00970EFA">
        <w:rPr>
          <w:rFonts w:ascii="Courier New" w:hAnsi="Courier New" w:cs="Courier New"/>
          <w:sz w:val="16"/>
          <w:szCs w:val="16"/>
        </w:rPr>
        <w:t xml:space="preserve"> = 8</w:t>
      </w:r>
    </w:p>
    <w:p w14:paraId="08A53FFA" w14:textId="77777777" w:rsidR="00970EFA" w:rsidRPr="00970EFA" w:rsidRDefault="00970EFA" w:rsidP="00970EFA">
      <w:pPr>
        <w:spacing w:after="0"/>
        <w:rPr>
          <w:rFonts w:ascii="Courier New" w:hAnsi="Courier New" w:cs="Courier New"/>
          <w:sz w:val="16"/>
          <w:szCs w:val="16"/>
        </w:rPr>
      </w:pPr>
    </w:p>
    <w:p w14:paraId="46940341"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specify a single point. The tokens in the property value are:</w:t>
      </w:r>
    </w:p>
    <w:p w14:paraId="374DBF9D"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1) </w:t>
      </w:r>
      <w:proofErr w:type="spellStart"/>
      <w:r w:rsidRPr="00970EFA">
        <w:rPr>
          <w:rFonts w:ascii="Courier New" w:hAnsi="Courier New" w:cs="Courier New"/>
          <w:sz w:val="16"/>
          <w:szCs w:val="16"/>
        </w:rPr>
        <w:t>lat-lon</w:t>
      </w:r>
      <w:proofErr w:type="spellEnd"/>
      <w:r w:rsidRPr="00970EFA">
        <w:rPr>
          <w:rFonts w:ascii="Courier New" w:hAnsi="Courier New" w:cs="Courier New"/>
          <w:sz w:val="16"/>
          <w:szCs w:val="16"/>
        </w:rPr>
        <w:t>, 2) tessellation index, 3) triangle edge length</w:t>
      </w:r>
      <w:r>
        <w:rPr>
          <w:rFonts w:ascii="Courier New" w:hAnsi="Courier New" w:cs="Courier New"/>
          <w:sz w:val="16"/>
          <w:szCs w:val="16"/>
        </w:rPr>
        <w:t xml:space="preserve"> in degrees</w:t>
      </w:r>
      <w:r w:rsidRPr="00970EFA">
        <w:rPr>
          <w:rFonts w:ascii="Courier New" w:hAnsi="Courier New" w:cs="Courier New"/>
          <w:sz w:val="16"/>
          <w:szCs w:val="16"/>
        </w:rPr>
        <w:t>,</w:t>
      </w:r>
    </w:p>
    <w:p w14:paraId="3CBCAC33"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4) latitude and 5) longitude.  More points could have been </w:t>
      </w:r>
    </w:p>
    <w:p w14:paraId="2D26E2EA"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specified by including similar strings, separated by semi-colons.</w:t>
      </w:r>
    </w:p>
    <w:p w14:paraId="47DC024D"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points = </w:t>
      </w:r>
      <w:proofErr w:type="spellStart"/>
      <w:r w:rsidRPr="00970EFA">
        <w:rPr>
          <w:rFonts w:ascii="Courier New" w:hAnsi="Courier New" w:cs="Courier New"/>
          <w:sz w:val="16"/>
          <w:szCs w:val="16"/>
        </w:rPr>
        <w:t>lat-lon</w:t>
      </w:r>
      <w:proofErr w:type="spellEnd"/>
      <w:r w:rsidRPr="00970EFA">
        <w:rPr>
          <w:rFonts w:ascii="Courier New" w:hAnsi="Courier New" w:cs="Courier New"/>
          <w:sz w:val="16"/>
          <w:szCs w:val="16"/>
        </w:rPr>
        <w:t>, 0, 0.125, 31.88984</w:t>
      </w:r>
      <w:proofErr w:type="gramStart"/>
      <w:r w:rsidRPr="00970EFA">
        <w:rPr>
          <w:rFonts w:ascii="Courier New" w:hAnsi="Courier New" w:cs="Courier New"/>
          <w:sz w:val="16"/>
          <w:szCs w:val="16"/>
        </w:rPr>
        <w:t>,  -</w:t>
      </w:r>
      <w:proofErr w:type="gramEnd"/>
      <w:r w:rsidRPr="00970EFA">
        <w:rPr>
          <w:rFonts w:ascii="Courier New" w:hAnsi="Courier New" w:cs="Courier New"/>
          <w:sz w:val="16"/>
          <w:szCs w:val="16"/>
        </w:rPr>
        <w:t>36.000000</w:t>
      </w:r>
    </w:p>
    <w:p w14:paraId="5E510EE6" w14:textId="77777777" w:rsidR="00970EFA" w:rsidRPr="00970EFA" w:rsidRDefault="00970EFA" w:rsidP="00970EFA">
      <w:pPr>
        <w:spacing w:after="0"/>
        <w:rPr>
          <w:rFonts w:ascii="Courier New" w:hAnsi="Courier New" w:cs="Courier New"/>
          <w:sz w:val="16"/>
          <w:szCs w:val="16"/>
        </w:rPr>
      </w:pPr>
    </w:p>
    <w:p w14:paraId="66B57FF8"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file to rec</w:t>
      </w:r>
      <w:r>
        <w:rPr>
          <w:rFonts w:ascii="Courier New" w:hAnsi="Courier New" w:cs="Courier New"/>
          <w:sz w:val="16"/>
          <w:szCs w:val="16"/>
        </w:rPr>
        <w:t xml:space="preserve">eive the </w:t>
      </w:r>
      <w:proofErr w:type="spellStart"/>
      <w:r>
        <w:rPr>
          <w:rFonts w:ascii="Courier New" w:hAnsi="Courier New" w:cs="Courier New"/>
          <w:sz w:val="16"/>
          <w:szCs w:val="16"/>
        </w:rPr>
        <w:t>GeoTessGrid</w:t>
      </w:r>
      <w:proofErr w:type="spellEnd"/>
      <w:r>
        <w:rPr>
          <w:rFonts w:ascii="Courier New" w:hAnsi="Courier New" w:cs="Courier New"/>
          <w:sz w:val="16"/>
          <w:szCs w:val="16"/>
        </w:rPr>
        <w:t xml:space="preserve"> definition</w:t>
      </w:r>
    </w:p>
    <w:p w14:paraId="5BFB34F1" w14:textId="77777777" w:rsidR="00970EFA" w:rsidRPr="00970EFA" w:rsidRDefault="00970EFA" w:rsidP="00970EFA">
      <w:pPr>
        <w:spacing w:after="0"/>
        <w:rPr>
          <w:rFonts w:ascii="Courier New" w:hAnsi="Courier New" w:cs="Courier New"/>
          <w:sz w:val="16"/>
          <w:szCs w:val="16"/>
        </w:rPr>
      </w:pPr>
      <w:proofErr w:type="spellStart"/>
      <w:r w:rsidRPr="00970EFA">
        <w:rPr>
          <w:rFonts w:ascii="Courier New" w:hAnsi="Courier New" w:cs="Courier New"/>
          <w:sz w:val="16"/>
          <w:szCs w:val="16"/>
        </w:rPr>
        <w:t>outputGridFile</w:t>
      </w:r>
      <w:proofErr w:type="spellEnd"/>
      <w:r w:rsidRPr="00970EFA">
        <w:rPr>
          <w:rFonts w:ascii="Courier New" w:hAnsi="Courier New" w:cs="Courier New"/>
          <w:sz w:val="16"/>
          <w:szCs w:val="16"/>
        </w:rPr>
        <w:t xml:space="preserve"> = </w:t>
      </w:r>
      <w:proofErr w:type="spellStart"/>
      <w:r w:rsidRPr="00970EFA">
        <w:rPr>
          <w:rFonts w:ascii="Courier New" w:hAnsi="Courier New" w:cs="Courier New"/>
          <w:sz w:val="16"/>
          <w:szCs w:val="16"/>
        </w:rPr>
        <w:t>gridbuilder_point_</w:t>
      </w:r>
      <w:proofErr w:type="gramStart"/>
      <w:r w:rsidRPr="00970EFA">
        <w:rPr>
          <w:rFonts w:ascii="Courier New" w:hAnsi="Courier New" w:cs="Courier New"/>
          <w:sz w:val="16"/>
          <w:szCs w:val="16"/>
        </w:rPr>
        <w:t>example.geotess</w:t>
      </w:r>
      <w:proofErr w:type="spellEnd"/>
      <w:proofErr w:type="gramEnd"/>
    </w:p>
    <w:p w14:paraId="4F2AF850" w14:textId="77777777" w:rsidR="00970EFA" w:rsidRPr="00970EFA" w:rsidRDefault="00970EFA" w:rsidP="00970EFA">
      <w:pPr>
        <w:spacing w:after="0"/>
        <w:rPr>
          <w:rFonts w:ascii="Courier New" w:hAnsi="Courier New" w:cs="Courier New"/>
          <w:sz w:val="16"/>
          <w:szCs w:val="16"/>
        </w:rPr>
      </w:pPr>
    </w:p>
    <w:p w14:paraId="3E84EB15" w14:textId="77777777" w:rsidR="00970EFA" w:rsidRPr="00970EFA" w:rsidRDefault="00970EFA" w:rsidP="00970EFA">
      <w:pPr>
        <w:spacing w:after="0"/>
        <w:rPr>
          <w:rFonts w:ascii="Courier New" w:hAnsi="Courier New" w:cs="Courier New"/>
          <w:sz w:val="16"/>
          <w:szCs w:val="16"/>
        </w:rPr>
      </w:pPr>
      <w:r w:rsidRPr="00970EFA">
        <w:rPr>
          <w:rFonts w:ascii="Courier New" w:hAnsi="Courier New" w:cs="Courier New"/>
          <w:sz w:val="16"/>
          <w:szCs w:val="16"/>
        </w:rPr>
        <w:t xml:space="preserve"># file to receive the </w:t>
      </w:r>
      <w:proofErr w:type="spellStart"/>
      <w:r w:rsidRPr="00970EFA">
        <w:rPr>
          <w:rFonts w:ascii="Courier New" w:hAnsi="Courier New" w:cs="Courier New"/>
          <w:sz w:val="16"/>
          <w:szCs w:val="16"/>
        </w:rPr>
        <w:t>vtk</w:t>
      </w:r>
      <w:proofErr w:type="spellEnd"/>
      <w:r w:rsidRPr="00970EFA">
        <w:rPr>
          <w:rFonts w:ascii="Courier New" w:hAnsi="Courier New" w:cs="Courier New"/>
          <w:sz w:val="16"/>
          <w:szCs w:val="16"/>
        </w:rPr>
        <w:t xml:space="preserve"> file used for visualization with </w:t>
      </w:r>
      <w:proofErr w:type="spellStart"/>
      <w:r w:rsidRPr="00970EFA">
        <w:rPr>
          <w:rFonts w:ascii="Courier New" w:hAnsi="Courier New" w:cs="Courier New"/>
          <w:sz w:val="16"/>
          <w:szCs w:val="16"/>
        </w:rPr>
        <w:t>paraview</w:t>
      </w:r>
      <w:proofErr w:type="spellEnd"/>
    </w:p>
    <w:p w14:paraId="0C3B4C30" w14:textId="77777777" w:rsidR="00970EFA" w:rsidRPr="00970EFA" w:rsidRDefault="00970EFA" w:rsidP="00970EFA">
      <w:pPr>
        <w:spacing w:after="0"/>
        <w:rPr>
          <w:rFonts w:ascii="Courier New" w:hAnsi="Courier New" w:cs="Courier New"/>
          <w:sz w:val="16"/>
          <w:szCs w:val="16"/>
        </w:rPr>
      </w:pPr>
      <w:proofErr w:type="spellStart"/>
      <w:r w:rsidRPr="00970EFA">
        <w:rPr>
          <w:rFonts w:ascii="Courier New" w:hAnsi="Courier New" w:cs="Courier New"/>
          <w:sz w:val="16"/>
          <w:szCs w:val="16"/>
        </w:rPr>
        <w:t>vtkFile</w:t>
      </w:r>
      <w:proofErr w:type="spellEnd"/>
      <w:r w:rsidRPr="00970EFA">
        <w:rPr>
          <w:rFonts w:ascii="Courier New" w:hAnsi="Courier New" w:cs="Courier New"/>
          <w:sz w:val="16"/>
          <w:szCs w:val="16"/>
        </w:rPr>
        <w:t xml:space="preserve"> = </w:t>
      </w:r>
      <w:proofErr w:type="spellStart"/>
      <w:r w:rsidRPr="00970EFA">
        <w:rPr>
          <w:rFonts w:ascii="Courier New" w:hAnsi="Courier New" w:cs="Courier New"/>
          <w:sz w:val="16"/>
          <w:szCs w:val="16"/>
        </w:rPr>
        <w:t>gridbuilder_point_example.vtk</w:t>
      </w:r>
      <w:proofErr w:type="spellEnd"/>
    </w:p>
    <w:p w14:paraId="59E692D2" w14:textId="77777777" w:rsidR="00D56114" w:rsidRDefault="00CD265A" w:rsidP="00D56114">
      <w:r>
        <w:t>Figure 5</w:t>
      </w:r>
      <w:r w:rsidR="00D56114">
        <w:t xml:space="preserve"> illustrates the </w:t>
      </w:r>
      <w:r w:rsidR="00A1624D">
        <w:t>variable resolution tessellation that is generated by this example</w:t>
      </w:r>
      <w:r w:rsidR="00D5611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D77C9" w14:paraId="4D4F6278" w14:textId="77777777" w:rsidTr="00A1624D">
        <w:tc>
          <w:tcPr>
            <w:tcW w:w="9576" w:type="dxa"/>
          </w:tcPr>
          <w:p w14:paraId="7D9B63C4" w14:textId="77777777" w:rsidR="00DD77C9" w:rsidRDefault="00276826" w:rsidP="00DD77C9">
            <w:pPr>
              <w:jc w:val="center"/>
            </w:pPr>
            <w:r>
              <w:rPr>
                <w:noProof/>
              </w:rPr>
              <w:lastRenderedPageBreak/>
              <w:drawing>
                <wp:inline distT="0" distB="0" distL="0" distR="0" wp14:anchorId="4A3A27F7" wp14:editId="518B34FF">
                  <wp:extent cx="27432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builder_point_example.png"/>
                          <pic:cNvPicPr/>
                        </pic:nvPicPr>
                        <pic:blipFill>
                          <a:blip r:embed="rId25">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tc>
      </w:tr>
      <w:tr w:rsidR="00DD77C9" w14:paraId="75CAC4ED" w14:textId="77777777" w:rsidTr="00A1624D">
        <w:tc>
          <w:tcPr>
            <w:tcW w:w="9576" w:type="dxa"/>
          </w:tcPr>
          <w:p w14:paraId="798170A1" w14:textId="77777777" w:rsidR="00DD77C9" w:rsidRDefault="00CD265A" w:rsidP="00647F67">
            <w:r w:rsidRPr="00CD6E3C">
              <w:rPr>
                <w:b/>
              </w:rPr>
              <w:t>Figure 5</w:t>
            </w:r>
            <w:r w:rsidR="00DD77C9">
              <w:t xml:space="preserve"> – Top level of the multi-level tessellation generated by example 2.  Most of the triangles shown have edge lengths of approximately 8</w:t>
            </w:r>
            <w:r w:rsidR="00DD77C9" w:rsidRPr="00DD77C9">
              <w:t>°</w:t>
            </w:r>
            <w:r w:rsidR="00DD77C9">
              <w:t xml:space="preserve"> but triangles near the refi</w:t>
            </w:r>
            <w:r w:rsidR="00A1624D">
              <w:t xml:space="preserve">nement point are as small </w:t>
            </w:r>
            <w:r w:rsidR="00A1624D" w:rsidRPr="00A1624D">
              <w:t>as ⅛°</w:t>
            </w:r>
            <w:r w:rsidR="00A1624D">
              <w:t>.</w:t>
            </w:r>
          </w:p>
        </w:tc>
      </w:tr>
    </w:tbl>
    <w:p w14:paraId="7EF19C6C" w14:textId="77777777" w:rsidR="007628B8" w:rsidRDefault="007628B8" w:rsidP="00F1559D">
      <w:pPr>
        <w:pStyle w:val="Heading3"/>
      </w:pPr>
      <w:bookmarkStart w:id="21" w:name="_Toc49512245"/>
      <w:r>
        <w:t>Example 3</w:t>
      </w:r>
      <w:bookmarkEnd w:id="21"/>
    </w:p>
    <w:p w14:paraId="160AE3D5" w14:textId="77777777" w:rsidR="00F1559D" w:rsidRPr="00D56114" w:rsidRDefault="00F1559D" w:rsidP="00F1559D">
      <w:r>
        <w:t xml:space="preserve">In this example a single </w:t>
      </w:r>
      <w:proofErr w:type="spellStart"/>
      <w:r>
        <w:t>GeoTessGrid</w:t>
      </w:r>
      <w:proofErr w:type="spellEnd"/>
      <w:r>
        <w:t xml:space="preserve"> object is constructed that is comprised of a single multi-level tessellation.  The top level of this tessellation will be composed of triangles mainly of approximately </w:t>
      </w:r>
      <w:r w:rsidRPr="00D56114">
        <w:t>8°</w:t>
      </w:r>
      <w:r>
        <w:t xml:space="preserve"> edge lengths.  But in the neighborhood of a path describing the mid-Atlantic Ridge, the triangles are refined down triangles of edge length of </w:t>
      </w:r>
      <w:r w:rsidRPr="00D56114">
        <w:t>approximately 0.5°.</w:t>
      </w:r>
      <w:r>
        <w:t xml:space="preserve">  The path that defines the mid-Atlantic Ridge is stored in a Google Earth .</w:t>
      </w:r>
      <w:proofErr w:type="spellStart"/>
      <w:r>
        <w:t>kmz</w:t>
      </w:r>
      <w:proofErr w:type="spellEnd"/>
      <w:r>
        <w:t xml:space="preserve"> file.</w:t>
      </w:r>
    </w:p>
    <w:p w14:paraId="3AD31AF3" w14:textId="77777777" w:rsidR="00F1559D" w:rsidRDefault="00F1559D" w:rsidP="00F1559D">
      <w:r>
        <w:t>The property file for this example contains:</w:t>
      </w:r>
    </w:p>
    <w:p w14:paraId="4FBDBB70"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file: </w:t>
      </w:r>
      <w:proofErr w:type="spellStart"/>
      <w:r w:rsidRPr="00F1559D">
        <w:rPr>
          <w:rFonts w:ascii="Courier New" w:hAnsi="Courier New" w:cs="Courier New"/>
          <w:sz w:val="16"/>
          <w:szCs w:val="16"/>
        </w:rPr>
        <w:t>gridbuilder_path_</w:t>
      </w:r>
      <w:proofErr w:type="gramStart"/>
      <w:r w:rsidRPr="00F1559D">
        <w:rPr>
          <w:rFonts w:ascii="Courier New" w:hAnsi="Courier New" w:cs="Courier New"/>
          <w:sz w:val="16"/>
          <w:szCs w:val="16"/>
        </w:rPr>
        <w:t>example.properties</w:t>
      </w:r>
      <w:proofErr w:type="spellEnd"/>
      <w:proofErr w:type="gramEnd"/>
    </w:p>
    <w:p w14:paraId="3CCC8563"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this properties file will result in a single </w:t>
      </w:r>
      <w:proofErr w:type="spellStart"/>
      <w:r w:rsidRPr="00F1559D">
        <w:rPr>
          <w:rFonts w:ascii="Courier New" w:hAnsi="Courier New" w:cs="Courier New"/>
          <w:sz w:val="16"/>
          <w:szCs w:val="16"/>
        </w:rPr>
        <w:t>GeoTessGrid</w:t>
      </w:r>
      <w:proofErr w:type="spellEnd"/>
    </w:p>
    <w:p w14:paraId="0D260EAB"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object consisting of 1 multi-level tessellation with the </w:t>
      </w:r>
    </w:p>
    <w:p w14:paraId="080D7896"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triangles on the top tessellation </w:t>
      </w:r>
      <w:proofErr w:type="spellStart"/>
      <w:r w:rsidRPr="00F1559D">
        <w:rPr>
          <w:rFonts w:ascii="Courier New" w:hAnsi="Courier New" w:cs="Courier New"/>
          <w:sz w:val="16"/>
          <w:szCs w:val="16"/>
        </w:rPr>
        <w:t>leve</w:t>
      </w:r>
      <w:proofErr w:type="spellEnd"/>
      <w:r w:rsidRPr="00F1559D">
        <w:rPr>
          <w:rFonts w:ascii="Courier New" w:hAnsi="Courier New" w:cs="Courier New"/>
          <w:sz w:val="16"/>
          <w:szCs w:val="16"/>
        </w:rPr>
        <w:t xml:space="preserve"> having edge lengths </w:t>
      </w:r>
    </w:p>
    <w:p w14:paraId="07D7CA64"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of about 8 degrees.  In the neighborhood of a path describing</w:t>
      </w:r>
    </w:p>
    <w:p w14:paraId="7C7C2522"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the trace of the mid-Atlantic Ridge, the triangles are refined </w:t>
      </w:r>
    </w:p>
    <w:p w14:paraId="41A97C24"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down to a triangle size of about 1 degree. </w:t>
      </w:r>
    </w:p>
    <w:p w14:paraId="1E0C5569" w14:textId="77777777" w:rsidR="00F1559D" w:rsidRPr="00F1559D" w:rsidRDefault="00F1559D" w:rsidP="00F1559D">
      <w:pPr>
        <w:spacing w:after="0"/>
        <w:rPr>
          <w:rFonts w:ascii="Courier New" w:hAnsi="Courier New" w:cs="Courier New"/>
          <w:sz w:val="16"/>
          <w:szCs w:val="16"/>
        </w:rPr>
      </w:pPr>
    </w:p>
    <w:p w14:paraId="5A3558F0"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specify </w:t>
      </w:r>
      <w:proofErr w:type="spellStart"/>
      <w:r w:rsidRPr="00F1559D">
        <w:rPr>
          <w:rFonts w:ascii="Courier New" w:hAnsi="Courier New" w:cs="Courier New"/>
          <w:sz w:val="16"/>
          <w:szCs w:val="16"/>
        </w:rPr>
        <w:t>GeoTessBuilder</w:t>
      </w:r>
      <w:proofErr w:type="spellEnd"/>
      <w:r w:rsidRPr="00F1559D">
        <w:rPr>
          <w:rFonts w:ascii="Courier New" w:hAnsi="Courier New" w:cs="Courier New"/>
          <w:sz w:val="16"/>
          <w:szCs w:val="16"/>
        </w:rPr>
        <w:t xml:space="preserve"> grid construction mode.</w:t>
      </w:r>
    </w:p>
    <w:p w14:paraId="4BA1C714" w14:textId="77777777" w:rsidR="00F1559D" w:rsidRPr="00F1559D" w:rsidRDefault="00F1559D" w:rsidP="00F1559D">
      <w:pPr>
        <w:spacing w:after="0"/>
        <w:rPr>
          <w:rFonts w:ascii="Courier New" w:hAnsi="Courier New" w:cs="Courier New"/>
          <w:sz w:val="16"/>
          <w:szCs w:val="16"/>
        </w:rPr>
      </w:pPr>
      <w:proofErr w:type="spellStart"/>
      <w:r w:rsidRPr="00F1559D">
        <w:rPr>
          <w:rFonts w:ascii="Courier New" w:hAnsi="Courier New" w:cs="Courier New"/>
          <w:sz w:val="16"/>
          <w:szCs w:val="16"/>
        </w:rPr>
        <w:t>gridConstructionMode</w:t>
      </w:r>
      <w:proofErr w:type="spellEnd"/>
      <w:r w:rsidRPr="00F1559D">
        <w:rPr>
          <w:rFonts w:ascii="Courier New" w:hAnsi="Courier New" w:cs="Courier New"/>
          <w:sz w:val="16"/>
          <w:szCs w:val="16"/>
        </w:rPr>
        <w:t xml:space="preserve"> = scratch</w:t>
      </w:r>
    </w:p>
    <w:p w14:paraId="185F2694" w14:textId="77777777" w:rsidR="00F1559D" w:rsidRPr="00F1559D" w:rsidRDefault="00F1559D" w:rsidP="00F1559D">
      <w:pPr>
        <w:spacing w:after="0"/>
        <w:rPr>
          <w:rFonts w:ascii="Courier New" w:hAnsi="Courier New" w:cs="Courier New"/>
          <w:sz w:val="16"/>
          <w:szCs w:val="16"/>
        </w:rPr>
      </w:pPr>
    </w:p>
    <w:p w14:paraId="1557CD37"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number of multi-level tessellations to build </w:t>
      </w:r>
    </w:p>
    <w:p w14:paraId="64687B77" w14:textId="77777777" w:rsidR="00F1559D" w:rsidRPr="00F1559D" w:rsidRDefault="00F1559D" w:rsidP="00F1559D">
      <w:pPr>
        <w:spacing w:after="0"/>
        <w:rPr>
          <w:rFonts w:ascii="Courier New" w:hAnsi="Courier New" w:cs="Courier New"/>
          <w:sz w:val="16"/>
          <w:szCs w:val="16"/>
        </w:rPr>
      </w:pPr>
      <w:proofErr w:type="spellStart"/>
      <w:r w:rsidRPr="00F1559D">
        <w:rPr>
          <w:rFonts w:ascii="Courier New" w:hAnsi="Courier New" w:cs="Courier New"/>
          <w:sz w:val="16"/>
          <w:szCs w:val="16"/>
        </w:rPr>
        <w:t>nTessellations</w:t>
      </w:r>
      <w:proofErr w:type="spellEnd"/>
      <w:r w:rsidRPr="00F1559D">
        <w:rPr>
          <w:rFonts w:ascii="Courier New" w:hAnsi="Courier New" w:cs="Courier New"/>
          <w:sz w:val="16"/>
          <w:szCs w:val="16"/>
        </w:rPr>
        <w:t xml:space="preserve"> = 1</w:t>
      </w:r>
    </w:p>
    <w:p w14:paraId="17555ED2" w14:textId="77777777" w:rsidR="00F1559D" w:rsidRPr="00F1559D" w:rsidRDefault="00F1559D" w:rsidP="00F1559D">
      <w:pPr>
        <w:spacing w:after="0"/>
        <w:rPr>
          <w:rFonts w:ascii="Courier New" w:hAnsi="Courier New" w:cs="Courier New"/>
          <w:sz w:val="16"/>
          <w:szCs w:val="16"/>
        </w:rPr>
      </w:pPr>
    </w:p>
    <w:p w14:paraId="412368EB"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the triangle size that is to be achieved on the </w:t>
      </w:r>
    </w:p>
    <w:p w14:paraId="067CD5EB"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top tessellation level from </w:t>
      </w:r>
      <w:proofErr w:type="spellStart"/>
      <w:r w:rsidRPr="00F1559D">
        <w:rPr>
          <w:rFonts w:ascii="Courier New" w:hAnsi="Courier New" w:cs="Courier New"/>
          <w:sz w:val="16"/>
          <w:szCs w:val="16"/>
        </w:rPr>
        <w:t>from</w:t>
      </w:r>
      <w:proofErr w:type="spellEnd"/>
      <w:r w:rsidRPr="00F1559D">
        <w:rPr>
          <w:rFonts w:ascii="Courier New" w:hAnsi="Courier New" w:cs="Courier New"/>
          <w:sz w:val="16"/>
          <w:szCs w:val="16"/>
        </w:rPr>
        <w:t xml:space="preserve"> the path defined below.</w:t>
      </w:r>
    </w:p>
    <w:p w14:paraId="7E2743FA" w14:textId="77777777" w:rsidR="00F1559D" w:rsidRPr="00F1559D" w:rsidRDefault="00F1559D" w:rsidP="00F1559D">
      <w:pPr>
        <w:spacing w:after="0"/>
        <w:rPr>
          <w:rFonts w:ascii="Courier New" w:hAnsi="Courier New" w:cs="Courier New"/>
          <w:sz w:val="16"/>
          <w:szCs w:val="16"/>
        </w:rPr>
      </w:pPr>
      <w:proofErr w:type="spellStart"/>
      <w:r w:rsidRPr="00F1559D">
        <w:rPr>
          <w:rFonts w:ascii="Courier New" w:hAnsi="Courier New" w:cs="Courier New"/>
          <w:sz w:val="16"/>
          <w:szCs w:val="16"/>
        </w:rPr>
        <w:t>baseEdgeLengths</w:t>
      </w:r>
      <w:proofErr w:type="spellEnd"/>
      <w:r w:rsidRPr="00F1559D">
        <w:rPr>
          <w:rFonts w:ascii="Courier New" w:hAnsi="Courier New" w:cs="Courier New"/>
          <w:sz w:val="16"/>
          <w:szCs w:val="16"/>
        </w:rPr>
        <w:t xml:space="preserve"> = 8</w:t>
      </w:r>
    </w:p>
    <w:p w14:paraId="4367C315" w14:textId="77777777" w:rsidR="00F1559D" w:rsidRPr="00F1559D" w:rsidRDefault="00F1559D" w:rsidP="00F1559D">
      <w:pPr>
        <w:spacing w:after="0"/>
        <w:rPr>
          <w:rFonts w:ascii="Courier New" w:hAnsi="Courier New" w:cs="Courier New"/>
          <w:sz w:val="16"/>
          <w:szCs w:val="16"/>
        </w:rPr>
      </w:pPr>
    </w:p>
    <w:p w14:paraId="7EB3E0CE"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specify a single path. The tokens in the property value are:</w:t>
      </w:r>
    </w:p>
    <w:p w14:paraId="55C4396B"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1) the name of the file containing the path, 2) tessellation</w:t>
      </w:r>
    </w:p>
    <w:p w14:paraId="63DB9E01"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index, and 3) triangle size for triangles near the path.</w:t>
      </w:r>
    </w:p>
    <w:p w14:paraId="7B4967EC"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paths = </w:t>
      </w:r>
      <w:proofErr w:type="spellStart"/>
      <w:r w:rsidRPr="00F1559D">
        <w:rPr>
          <w:rFonts w:ascii="Courier New" w:hAnsi="Courier New" w:cs="Courier New"/>
          <w:sz w:val="16"/>
          <w:szCs w:val="16"/>
        </w:rPr>
        <w:t>mid_atlantic_ridge.kmz</w:t>
      </w:r>
      <w:proofErr w:type="spellEnd"/>
      <w:r w:rsidRPr="00F1559D">
        <w:rPr>
          <w:rFonts w:ascii="Courier New" w:hAnsi="Courier New" w:cs="Courier New"/>
          <w:sz w:val="16"/>
          <w:szCs w:val="16"/>
        </w:rPr>
        <w:t>, 0, 1.0</w:t>
      </w:r>
    </w:p>
    <w:p w14:paraId="4A24C796" w14:textId="77777777" w:rsidR="00F1559D" w:rsidRPr="00F1559D" w:rsidRDefault="00F1559D" w:rsidP="00F1559D">
      <w:pPr>
        <w:spacing w:after="0"/>
        <w:rPr>
          <w:rFonts w:ascii="Courier New" w:hAnsi="Courier New" w:cs="Courier New"/>
          <w:sz w:val="16"/>
          <w:szCs w:val="16"/>
        </w:rPr>
      </w:pPr>
    </w:p>
    <w:p w14:paraId="0009B344"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file to receive the </w:t>
      </w:r>
      <w:proofErr w:type="spellStart"/>
      <w:r w:rsidRPr="00F1559D">
        <w:rPr>
          <w:rFonts w:ascii="Courier New" w:hAnsi="Courier New" w:cs="Courier New"/>
          <w:sz w:val="16"/>
          <w:szCs w:val="16"/>
        </w:rPr>
        <w:t>GeoTessGrid</w:t>
      </w:r>
      <w:proofErr w:type="spellEnd"/>
      <w:r w:rsidRPr="00F1559D">
        <w:rPr>
          <w:rFonts w:ascii="Courier New" w:hAnsi="Courier New" w:cs="Courier New"/>
          <w:sz w:val="16"/>
          <w:szCs w:val="16"/>
        </w:rPr>
        <w:t xml:space="preserve"> definition</w:t>
      </w:r>
    </w:p>
    <w:p w14:paraId="0F2EEF27" w14:textId="77777777" w:rsidR="00F1559D" w:rsidRPr="00F1559D" w:rsidRDefault="00F1559D" w:rsidP="00F1559D">
      <w:pPr>
        <w:spacing w:after="0"/>
        <w:rPr>
          <w:rFonts w:ascii="Courier New" w:hAnsi="Courier New" w:cs="Courier New"/>
          <w:sz w:val="16"/>
          <w:szCs w:val="16"/>
        </w:rPr>
      </w:pPr>
      <w:proofErr w:type="spellStart"/>
      <w:r w:rsidRPr="00F1559D">
        <w:rPr>
          <w:rFonts w:ascii="Courier New" w:hAnsi="Courier New" w:cs="Courier New"/>
          <w:sz w:val="16"/>
          <w:szCs w:val="16"/>
        </w:rPr>
        <w:t>outputGridFile</w:t>
      </w:r>
      <w:proofErr w:type="spellEnd"/>
      <w:r w:rsidRPr="00F1559D">
        <w:rPr>
          <w:rFonts w:ascii="Courier New" w:hAnsi="Courier New" w:cs="Courier New"/>
          <w:sz w:val="16"/>
          <w:szCs w:val="16"/>
        </w:rPr>
        <w:t xml:space="preserve"> = </w:t>
      </w:r>
      <w:proofErr w:type="spellStart"/>
      <w:r w:rsidRPr="00F1559D">
        <w:rPr>
          <w:rFonts w:ascii="Courier New" w:hAnsi="Courier New" w:cs="Courier New"/>
          <w:sz w:val="16"/>
          <w:szCs w:val="16"/>
        </w:rPr>
        <w:t>gridbuilder_path_</w:t>
      </w:r>
      <w:proofErr w:type="gramStart"/>
      <w:r w:rsidRPr="00F1559D">
        <w:rPr>
          <w:rFonts w:ascii="Courier New" w:hAnsi="Courier New" w:cs="Courier New"/>
          <w:sz w:val="16"/>
          <w:szCs w:val="16"/>
        </w:rPr>
        <w:t>example.geotess</w:t>
      </w:r>
      <w:proofErr w:type="spellEnd"/>
      <w:proofErr w:type="gramEnd"/>
    </w:p>
    <w:p w14:paraId="16996E88" w14:textId="77777777" w:rsidR="00F1559D" w:rsidRPr="00F1559D" w:rsidRDefault="00F1559D" w:rsidP="00F1559D">
      <w:pPr>
        <w:spacing w:after="0"/>
        <w:rPr>
          <w:rFonts w:ascii="Courier New" w:hAnsi="Courier New" w:cs="Courier New"/>
          <w:sz w:val="16"/>
          <w:szCs w:val="16"/>
        </w:rPr>
      </w:pPr>
    </w:p>
    <w:p w14:paraId="173223DB" w14:textId="77777777" w:rsidR="00F1559D" w:rsidRPr="00F1559D" w:rsidRDefault="00F1559D" w:rsidP="00F1559D">
      <w:pPr>
        <w:spacing w:after="0"/>
        <w:rPr>
          <w:rFonts w:ascii="Courier New" w:hAnsi="Courier New" w:cs="Courier New"/>
          <w:sz w:val="16"/>
          <w:szCs w:val="16"/>
        </w:rPr>
      </w:pPr>
    </w:p>
    <w:p w14:paraId="79963EAC" w14:textId="77777777" w:rsidR="00F1559D" w:rsidRPr="00F1559D" w:rsidRDefault="00F1559D" w:rsidP="00F1559D">
      <w:pPr>
        <w:spacing w:after="0"/>
        <w:rPr>
          <w:rFonts w:ascii="Courier New" w:hAnsi="Courier New" w:cs="Courier New"/>
          <w:sz w:val="16"/>
          <w:szCs w:val="16"/>
        </w:rPr>
      </w:pPr>
      <w:r w:rsidRPr="00F1559D">
        <w:rPr>
          <w:rFonts w:ascii="Courier New" w:hAnsi="Courier New" w:cs="Courier New"/>
          <w:sz w:val="16"/>
          <w:szCs w:val="16"/>
        </w:rPr>
        <w:t xml:space="preserve"># file to receive the </w:t>
      </w:r>
      <w:proofErr w:type="spellStart"/>
      <w:r w:rsidRPr="00F1559D">
        <w:rPr>
          <w:rFonts w:ascii="Courier New" w:hAnsi="Courier New" w:cs="Courier New"/>
          <w:sz w:val="16"/>
          <w:szCs w:val="16"/>
        </w:rPr>
        <w:t>vtk</w:t>
      </w:r>
      <w:proofErr w:type="spellEnd"/>
      <w:r w:rsidRPr="00F1559D">
        <w:rPr>
          <w:rFonts w:ascii="Courier New" w:hAnsi="Courier New" w:cs="Courier New"/>
          <w:sz w:val="16"/>
          <w:szCs w:val="16"/>
        </w:rPr>
        <w:t xml:space="preserve"> file used for visualization with </w:t>
      </w:r>
      <w:proofErr w:type="spellStart"/>
      <w:r w:rsidRPr="00F1559D">
        <w:rPr>
          <w:rFonts w:ascii="Courier New" w:hAnsi="Courier New" w:cs="Courier New"/>
          <w:sz w:val="16"/>
          <w:szCs w:val="16"/>
        </w:rPr>
        <w:t>paraview</w:t>
      </w:r>
      <w:proofErr w:type="spellEnd"/>
    </w:p>
    <w:p w14:paraId="13EF4A63" w14:textId="77777777" w:rsidR="00F1559D" w:rsidRDefault="00F1559D" w:rsidP="00F1559D">
      <w:pPr>
        <w:spacing w:after="0"/>
        <w:rPr>
          <w:rFonts w:ascii="Courier New" w:hAnsi="Courier New" w:cs="Courier New"/>
          <w:sz w:val="16"/>
          <w:szCs w:val="16"/>
        </w:rPr>
      </w:pPr>
      <w:proofErr w:type="spellStart"/>
      <w:r w:rsidRPr="00F1559D">
        <w:rPr>
          <w:rFonts w:ascii="Courier New" w:hAnsi="Courier New" w:cs="Courier New"/>
          <w:sz w:val="16"/>
          <w:szCs w:val="16"/>
        </w:rPr>
        <w:lastRenderedPageBreak/>
        <w:t>vtkFile</w:t>
      </w:r>
      <w:proofErr w:type="spellEnd"/>
      <w:r w:rsidRPr="00F1559D">
        <w:rPr>
          <w:rFonts w:ascii="Courier New" w:hAnsi="Courier New" w:cs="Courier New"/>
          <w:sz w:val="16"/>
          <w:szCs w:val="16"/>
        </w:rPr>
        <w:t xml:space="preserve"> = </w:t>
      </w:r>
      <w:proofErr w:type="spellStart"/>
      <w:r w:rsidRPr="00F1559D">
        <w:rPr>
          <w:rFonts w:ascii="Courier New" w:hAnsi="Courier New" w:cs="Courier New"/>
          <w:sz w:val="16"/>
          <w:szCs w:val="16"/>
        </w:rPr>
        <w:t>gridbuilder_path_example.vtk</w:t>
      </w:r>
      <w:proofErr w:type="spellEnd"/>
    </w:p>
    <w:p w14:paraId="5E0569A4" w14:textId="77777777" w:rsidR="00F1559D" w:rsidRPr="00F1559D" w:rsidRDefault="00F1559D" w:rsidP="00F1559D">
      <w:pPr>
        <w:spacing w:after="0"/>
        <w:rPr>
          <w:rFonts w:ascii="Courier New" w:hAnsi="Courier New" w:cs="Courier New"/>
          <w:sz w:val="16"/>
          <w:szCs w:val="16"/>
        </w:rPr>
      </w:pPr>
    </w:p>
    <w:p w14:paraId="10B2A2D4" w14:textId="77777777" w:rsidR="00F1559D" w:rsidRDefault="00CD265A" w:rsidP="00F1559D">
      <w:r>
        <w:t>Figure 6</w:t>
      </w:r>
      <w:r w:rsidR="00F1559D">
        <w:t xml:space="preserve"> illustrates the results of this example.</w:t>
      </w:r>
    </w:p>
    <w:p w14:paraId="301D6839" w14:textId="77777777" w:rsidR="00F1559D" w:rsidRDefault="00F1559D" w:rsidP="00F1559D"/>
    <w:tbl>
      <w:tblPr>
        <w:tblStyle w:val="TableGrid"/>
        <w:tblW w:w="0" w:type="auto"/>
        <w:jc w:val="center"/>
        <w:tblCellMar>
          <w:left w:w="0" w:type="dxa"/>
          <w:right w:w="0" w:type="dxa"/>
        </w:tblCellMar>
        <w:tblLook w:val="04A0" w:firstRow="1" w:lastRow="0" w:firstColumn="1" w:lastColumn="0" w:noHBand="0" w:noVBand="1"/>
      </w:tblPr>
      <w:tblGrid>
        <w:gridCol w:w="4675"/>
        <w:gridCol w:w="4675"/>
      </w:tblGrid>
      <w:tr w:rsidR="00276826" w14:paraId="517F22F0" w14:textId="77777777" w:rsidTr="003D5E92">
        <w:trPr>
          <w:jc w:val="center"/>
        </w:trPr>
        <w:tc>
          <w:tcPr>
            <w:tcW w:w="4685" w:type="dxa"/>
            <w:tcBorders>
              <w:bottom w:val="nil"/>
            </w:tcBorders>
            <w:shd w:val="clear" w:color="auto" w:fill="000000" w:themeFill="text1"/>
            <w:vAlign w:val="bottom"/>
          </w:tcPr>
          <w:p w14:paraId="733417F0" w14:textId="77777777" w:rsidR="00276826" w:rsidRDefault="00276826" w:rsidP="00DB229A">
            <w:pPr>
              <w:jc w:val="center"/>
            </w:pPr>
            <w:r>
              <w:rPr>
                <w:noProof/>
              </w:rPr>
              <w:drawing>
                <wp:anchor distT="0" distB="0" distL="114300" distR="114300" simplePos="0" relativeHeight="251665408" behindDoc="0" locked="0" layoutInCell="1" allowOverlap="1" wp14:anchorId="3586D7EC" wp14:editId="647CEAF5">
                  <wp:simplePos x="0" y="0"/>
                  <wp:positionH relativeFrom="column">
                    <wp:align>center</wp:align>
                  </wp:positionH>
                  <wp:positionV relativeFrom="page">
                    <wp:align>center</wp:align>
                  </wp:positionV>
                  <wp:extent cx="2743200" cy="27184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075"/>
                          <pic:cNvPicPr>
                            <a:picLocks noChangeAspect="1" noChangeArrowheads="1"/>
                          </pic:cNvPicPr>
                        </pic:nvPicPr>
                        <pic:blipFill rotWithShape="1">
                          <a:blip r:embed="rId26">
                            <a:extLst>
                              <a:ext uri="{28A0092B-C50C-407E-A947-70E740481C1C}">
                                <a14:useLocalDpi xmlns:a14="http://schemas.microsoft.com/office/drawing/2010/main" val="0"/>
                              </a:ext>
                            </a:extLst>
                          </a:blip>
                          <a:srcRect l="21958" t="8750" r="21382" b="8581"/>
                          <a:stretch/>
                        </pic:blipFill>
                        <pic:spPr bwMode="auto">
                          <a:xfrm>
                            <a:off x="0" y="0"/>
                            <a:ext cx="2743200" cy="27184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c>
          <w:tcPr>
            <w:tcW w:w="4685" w:type="dxa"/>
            <w:tcBorders>
              <w:bottom w:val="nil"/>
            </w:tcBorders>
            <w:shd w:val="clear" w:color="auto" w:fill="000000" w:themeFill="text1"/>
          </w:tcPr>
          <w:p w14:paraId="30874C19" w14:textId="77777777" w:rsidR="00276826" w:rsidRDefault="00276826" w:rsidP="00DB229A">
            <w:pPr>
              <w:jc w:val="center"/>
            </w:pPr>
            <w:r>
              <w:rPr>
                <w:noProof/>
              </w:rPr>
              <w:drawing>
                <wp:inline distT="0" distB="0" distL="0" distR="0" wp14:anchorId="20F1BD00" wp14:editId="274EAE6B">
                  <wp:extent cx="27432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builder_path_example.png"/>
                          <pic:cNvPicPr/>
                        </pic:nvPicPr>
                        <pic:blipFill>
                          <a:blip r:embed="rId27">
                            <a:extLst>
                              <a:ext uri="{28A0092B-C50C-407E-A947-70E740481C1C}">
                                <a14:useLocalDpi xmlns:a14="http://schemas.microsoft.com/office/drawing/2010/main" val="0"/>
                              </a:ext>
                            </a:extLst>
                          </a:blip>
                          <a:stretch>
                            <a:fillRect/>
                          </a:stretch>
                        </pic:blipFill>
                        <pic:spPr>
                          <a:xfrm>
                            <a:off x="0" y="0"/>
                            <a:ext cx="2743200" cy="2743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r>
      <w:tr w:rsidR="00DB229A" w14:paraId="72D81069" w14:textId="77777777" w:rsidTr="003D5E92">
        <w:trPr>
          <w:jc w:val="center"/>
        </w:trPr>
        <w:tc>
          <w:tcPr>
            <w:tcW w:w="9370" w:type="dxa"/>
            <w:gridSpan w:val="2"/>
            <w:tcBorders>
              <w:top w:val="nil"/>
              <w:left w:val="nil"/>
              <w:bottom w:val="nil"/>
              <w:right w:val="nil"/>
            </w:tcBorders>
            <w:vAlign w:val="bottom"/>
          </w:tcPr>
          <w:p w14:paraId="156C3273" w14:textId="77777777" w:rsidR="00DB229A" w:rsidRDefault="00CD265A" w:rsidP="007D249D">
            <w:r w:rsidRPr="00CD6E3C">
              <w:rPr>
                <w:b/>
              </w:rPr>
              <w:t>Figure 6</w:t>
            </w:r>
            <w:r w:rsidR="00DB229A">
              <w:t xml:space="preserve"> – </w:t>
            </w:r>
            <w:r w:rsidR="003D5E92">
              <w:t xml:space="preserve">(left) The trace of the </w:t>
            </w:r>
            <w:proofErr w:type="spellStart"/>
            <w:r w:rsidR="003D5E92">
              <w:t>mid_Atlantic</w:t>
            </w:r>
            <w:proofErr w:type="spellEnd"/>
            <w:r w:rsidR="003D5E92">
              <w:t xml:space="preserve"> Ridge as viewed with Google Earth.  (right) </w:t>
            </w:r>
            <w:r w:rsidR="00DB229A">
              <w:t>Top level of the multi-level tessellation generated by example 3.  Most of the triangles shown have edge lengths of approximately 8</w:t>
            </w:r>
            <w:r w:rsidR="00DB229A" w:rsidRPr="00DD77C9">
              <w:t>°</w:t>
            </w:r>
            <w:r w:rsidR="00DB229A">
              <w:t xml:space="preserve"> but triangles </w:t>
            </w:r>
            <w:r w:rsidR="007D249D">
              <w:t>that span</w:t>
            </w:r>
            <w:r w:rsidR="00DB229A">
              <w:t xml:space="preserve"> the mid-Atlantic Ridge have triangles with edge lengths about 1</w:t>
            </w:r>
            <w:r w:rsidR="00DB229A" w:rsidRPr="00DB229A">
              <w:t>°</w:t>
            </w:r>
            <w:r w:rsidR="00DB229A">
              <w:t>.</w:t>
            </w:r>
          </w:p>
        </w:tc>
      </w:tr>
    </w:tbl>
    <w:p w14:paraId="65FA738B" w14:textId="77777777" w:rsidR="00276826" w:rsidRDefault="00276826" w:rsidP="00647F67"/>
    <w:p w14:paraId="542F8ECF" w14:textId="77777777" w:rsidR="003D5E92" w:rsidRDefault="003D5E92" w:rsidP="003D5E92">
      <w:pPr>
        <w:pStyle w:val="Heading3"/>
      </w:pPr>
      <w:bookmarkStart w:id="22" w:name="_Toc49512246"/>
      <w:r>
        <w:t>Example 4</w:t>
      </w:r>
      <w:bookmarkEnd w:id="22"/>
    </w:p>
    <w:p w14:paraId="3F8689F2" w14:textId="77777777" w:rsidR="003D5E92" w:rsidRPr="00D56114" w:rsidRDefault="003D5E92" w:rsidP="003D5E92">
      <w:r>
        <w:t xml:space="preserve">In this example a single </w:t>
      </w:r>
      <w:proofErr w:type="spellStart"/>
      <w:r>
        <w:t>GeoTessGrid</w:t>
      </w:r>
      <w:proofErr w:type="spellEnd"/>
      <w:r>
        <w:t xml:space="preserve"> object is constructed that is comprised of a single multi-level tessellation.  The top level of this tessellation will be composed of triangles mainly of approximately </w:t>
      </w:r>
      <w:r w:rsidRPr="00D56114">
        <w:t>8°</w:t>
      </w:r>
      <w:r>
        <w:t xml:space="preserve"> edge lengths.  All triangles</w:t>
      </w:r>
      <w:r w:rsidR="00262ED2">
        <w:t xml:space="preserve"> with a corner</w:t>
      </w:r>
      <w:r>
        <w:t xml:space="preserve"> inside a polygon surrounding the lower 48 states of the US are refined to </w:t>
      </w:r>
      <w:r w:rsidR="00262ED2">
        <w:t>about 1</w:t>
      </w:r>
      <w:r w:rsidR="00262ED2" w:rsidRPr="00DD77C9">
        <w:t>°</w:t>
      </w:r>
      <w:r w:rsidR="00262ED2">
        <w:t xml:space="preserve"> and triangles with a corner inside a polygon outlining the state of New Mexico are refined to about </w:t>
      </w:r>
      <w:r w:rsidR="00005EA5" w:rsidRPr="00005EA5">
        <w:t>⅛</w:t>
      </w:r>
      <w:r w:rsidR="00005EA5" w:rsidRPr="00DD77C9">
        <w:t>°</w:t>
      </w:r>
      <w:r w:rsidR="00005EA5">
        <w:t>.</w:t>
      </w:r>
    </w:p>
    <w:p w14:paraId="2766CE39" w14:textId="77777777" w:rsidR="003D5E92" w:rsidRDefault="003D5E92" w:rsidP="003D5E92">
      <w:r>
        <w:t>The property file for this example contains:</w:t>
      </w:r>
    </w:p>
    <w:p w14:paraId="2E023B39"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file: </w:t>
      </w:r>
      <w:proofErr w:type="spellStart"/>
      <w:r w:rsidRPr="00005EA5">
        <w:rPr>
          <w:rFonts w:ascii="Courier New" w:hAnsi="Courier New" w:cs="Courier New"/>
          <w:sz w:val="16"/>
          <w:szCs w:val="16"/>
        </w:rPr>
        <w:t>gridbuilder_polygon_</w:t>
      </w:r>
      <w:proofErr w:type="gramStart"/>
      <w:r w:rsidRPr="00005EA5">
        <w:rPr>
          <w:rFonts w:ascii="Courier New" w:hAnsi="Courier New" w:cs="Courier New"/>
          <w:sz w:val="16"/>
          <w:szCs w:val="16"/>
        </w:rPr>
        <w:t>example.properties</w:t>
      </w:r>
      <w:proofErr w:type="spellEnd"/>
      <w:proofErr w:type="gramEnd"/>
    </w:p>
    <w:p w14:paraId="26A6BD5F"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this properties file will result in a single </w:t>
      </w:r>
      <w:proofErr w:type="spellStart"/>
      <w:r w:rsidRPr="00005EA5">
        <w:rPr>
          <w:rFonts w:ascii="Courier New" w:hAnsi="Courier New" w:cs="Courier New"/>
          <w:sz w:val="16"/>
          <w:szCs w:val="16"/>
        </w:rPr>
        <w:t>GeoTessGrid</w:t>
      </w:r>
      <w:proofErr w:type="spellEnd"/>
    </w:p>
    <w:p w14:paraId="65BB99CF"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object consisting of 1 multi-level tessellation with the </w:t>
      </w:r>
    </w:p>
    <w:p w14:paraId="69089228"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triangles on the top tessellation level having edge lengths </w:t>
      </w:r>
    </w:p>
    <w:p w14:paraId="08DC0152"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of about 8 degrees.  Triangles with at least one corner </w:t>
      </w:r>
    </w:p>
    <w:p w14:paraId="7B2B52C5"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inside a polygon surrounding the lower 48 states in the US</w:t>
      </w:r>
    </w:p>
    <w:p w14:paraId="4813414F"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are refined to about 1 degree.  Triangles with at least</w:t>
      </w:r>
    </w:p>
    <w:p w14:paraId="25BD435A"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one corner inside a polygon outlining the state of New</w:t>
      </w:r>
    </w:p>
    <w:p w14:paraId="68CD8A64"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Mexico are further refined to about 1/8 the of a degree. </w:t>
      </w:r>
    </w:p>
    <w:p w14:paraId="30430F19" w14:textId="77777777" w:rsidR="00005EA5" w:rsidRPr="00005EA5" w:rsidRDefault="00005EA5" w:rsidP="00005EA5">
      <w:pPr>
        <w:spacing w:after="0"/>
        <w:rPr>
          <w:rFonts w:ascii="Courier New" w:hAnsi="Courier New" w:cs="Courier New"/>
          <w:sz w:val="16"/>
          <w:szCs w:val="16"/>
        </w:rPr>
      </w:pPr>
    </w:p>
    <w:p w14:paraId="17A6F3B9"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specify </w:t>
      </w:r>
      <w:proofErr w:type="spellStart"/>
      <w:r w:rsidRPr="00005EA5">
        <w:rPr>
          <w:rFonts w:ascii="Courier New" w:hAnsi="Courier New" w:cs="Courier New"/>
          <w:sz w:val="16"/>
          <w:szCs w:val="16"/>
        </w:rPr>
        <w:t>GeoTessBuilder</w:t>
      </w:r>
      <w:proofErr w:type="spellEnd"/>
      <w:r w:rsidRPr="00005EA5">
        <w:rPr>
          <w:rFonts w:ascii="Courier New" w:hAnsi="Courier New" w:cs="Courier New"/>
          <w:sz w:val="16"/>
          <w:szCs w:val="16"/>
        </w:rPr>
        <w:t xml:space="preserve"> grid construction mode.</w:t>
      </w:r>
    </w:p>
    <w:p w14:paraId="7AE0B82D" w14:textId="77777777" w:rsidR="00005EA5" w:rsidRPr="00005EA5" w:rsidRDefault="00005EA5" w:rsidP="00005EA5">
      <w:pPr>
        <w:spacing w:after="0"/>
        <w:rPr>
          <w:rFonts w:ascii="Courier New" w:hAnsi="Courier New" w:cs="Courier New"/>
          <w:sz w:val="16"/>
          <w:szCs w:val="16"/>
        </w:rPr>
      </w:pPr>
      <w:proofErr w:type="spellStart"/>
      <w:r w:rsidRPr="00005EA5">
        <w:rPr>
          <w:rFonts w:ascii="Courier New" w:hAnsi="Courier New" w:cs="Courier New"/>
          <w:sz w:val="16"/>
          <w:szCs w:val="16"/>
        </w:rPr>
        <w:t>gridConstructionMode</w:t>
      </w:r>
      <w:proofErr w:type="spellEnd"/>
      <w:r w:rsidRPr="00005EA5">
        <w:rPr>
          <w:rFonts w:ascii="Courier New" w:hAnsi="Courier New" w:cs="Courier New"/>
          <w:sz w:val="16"/>
          <w:szCs w:val="16"/>
        </w:rPr>
        <w:t xml:space="preserve"> = scratch</w:t>
      </w:r>
    </w:p>
    <w:p w14:paraId="1A068A7D" w14:textId="77777777" w:rsidR="00005EA5" w:rsidRPr="00005EA5" w:rsidRDefault="00005EA5" w:rsidP="00005EA5">
      <w:pPr>
        <w:spacing w:after="0"/>
        <w:rPr>
          <w:rFonts w:ascii="Courier New" w:hAnsi="Courier New" w:cs="Courier New"/>
          <w:sz w:val="16"/>
          <w:szCs w:val="16"/>
        </w:rPr>
      </w:pPr>
    </w:p>
    <w:p w14:paraId="07FBA5DF"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number of multi-level tessellations to build </w:t>
      </w:r>
    </w:p>
    <w:p w14:paraId="5C1701ED" w14:textId="77777777" w:rsidR="00005EA5" w:rsidRPr="00005EA5" w:rsidRDefault="00005EA5" w:rsidP="00005EA5">
      <w:pPr>
        <w:spacing w:after="0"/>
        <w:rPr>
          <w:rFonts w:ascii="Courier New" w:hAnsi="Courier New" w:cs="Courier New"/>
          <w:sz w:val="16"/>
          <w:szCs w:val="16"/>
        </w:rPr>
      </w:pPr>
      <w:proofErr w:type="spellStart"/>
      <w:r w:rsidRPr="00005EA5">
        <w:rPr>
          <w:rFonts w:ascii="Courier New" w:hAnsi="Courier New" w:cs="Courier New"/>
          <w:sz w:val="16"/>
          <w:szCs w:val="16"/>
        </w:rPr>
        <w:t>nTessellations</w:t>
      </w:r>
      <w:proofErr w:type="spellEnd"/>
      <w:r w:rsidRPr="00005EA5">
        <w:rPr>
          <w:rFonts w:ascii="Courier New" w:hAnsi="Courier New" w:cs="Courier New"/>
          <w:sz w:val="16"/>
          <w:szCs w:val="16"/>
        </w:rPr>
        <w:t xml:space="preserve"> = 1</w:t>
      </w:r>
    </w:p>
    <w:p w14:paraId="79B1B77D" w14:textId="77777777" w:rsidR="00005EA5" w:rsidRPr="00005EA5" w:rsidRDefault="00005EA5" w:rsidP="00005EA5">
      <w:pPr>
        <w:spacing w:after="0"/>
        <w:rPr>
          <w:rFonts w:ascii="Courier New" w:hAnsi="Courier New" w:cs="Courier New"/>
          <w:sz w:val="16"/>
          <w:szCs w:val="16"/>
        </w:rPr>
      </w:pPr>
    </w:p>
    <w:p w14:paraId="31D920CF"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lastRenderedPageBreak/>
        <w:t xml:space="preserve"># the triangle size that is to be achieved on the </w:t>
      </w:r>
    </w:p>
    <w:p w14:paraId="71CC7C57"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top tessellation level from </w:t>
      </w:r>
      <w:proofErr w:type="spellStart"/>
      <w:r w:rsidRPr="00005EA5">
        <w:rPr>
          <w:rFonts w:ascii="Courier New" w:hAnsi="Courier New" w:cs="Courier New"/>
          <w:sz w:val="16"/>
          <w:szCs w:val="16"/>
        </w:rPr>
        <w:t>from</w:t>
      </w:r>
      <w:proofErr w:type="spellEnd"/>
      <w:r w:rsidRPr="00005EA5">
        <w:rPr>
          <w:rFonts w:ascii="Courier New" w:hAnsi="Courier New" w:cs="Courier New"/>
          <w:sz w:val="16"/>
          <w:szCs w:val="16"/>
        </w:rPr>
        <w:t xml:space="preserve"> the path defined below.</w:t>
      </w:r>
    </w:p>
    <w:p w14:paraId="4CCAF8F6" w14:textId="77777777" w:rsidR="00005EA5" w:rsidRPr="00005EA5" w:rsidRDefault="00005EA5" w:rsidP="00005EA5">
      <w:pPr>
        <w:spacing w:after="0"/>
        <w:rPr>
          <w:rFonts w:ascii="Courier New" w:hAnsi="Courier New" w:cs="Courier New"/>
          <w:sz w:val="16"/>
          <w:szCs w:val="16"/>
        </w:rPr>
      </w:pPr>
      <w:proofErr w:type="spellStart"/>
      <w:r w:rsidRPr="00005EA5">
        <w:rPr>
          <w:rFonts w:ascii="Courier New" w:hAnsi="Courier New" w:cs="Courier New"/>
          <w:sz w:val="16"/>
          <w:szCs w:val="16"/>
        </w:rPr>
        <w:t>baseEdgeLengths</w:t>
      </w:r>
      <w:proofErr w:type="spellEnd"/>
      <w:r w:rsidRPr="00005EA5">
        <w:rPr>
          <w:rFonts w:ascii="Courier New" w:hAnsi="Courier New" w:cs="Courier New"/>
          <w:sz w:val="16"/>
          <w:szCs w:val="16"/>
        </w:rPr>
        <w:t xml:space="preserve"> = 8</w:t>
      </w:r>
    </w:p>
    <w:p w14:paraId="21BDC9D0" w14:textId="77777777" w:rsidR="00005EA5" w:rsidRPr="00005EA5" w:rsidRDefault="00005EA5" w:rsidP="00005EA5">
      <w:pPr>
        <w:spacing w:after="0"/>
        <w:rPr>
          <w:rFonts w:ascii="Courier New" w:hAnsi="Courier New" w:cs="Courier New"/>
          <w:sz w:val="16"/>
          <w:szCs w:val="16"/>
        </w:rPr>
      </w:pPr>
    </w:p>
    <w:p w14:paraId="08F3FF3E" w14:textId="77777777" w:rsidR="00005EA5" w:rsidRPr="00005EA5" w:rsidRDefault="00005EA5" w:rsidP="00005EA5">
      <w:pPr>
        <w:spacing w:after="0"/>
        <w:rPr>
          <w:rFonts w:ascii="Courier New" w:hAnsi="Courier New" w:cs="Courier New"/>
          <w:sz w:val="16"/>
          <w:szCs w:val="16"/>
        </w:rPr>
      </w:pPr>
      <w:r>
        <w:rPr>
          <w:rFonts w:ascii="Courier New" w:hAnsi="Courier New" w:cs="Courier New"/>
          <w:sz w:val="16"/>
          <w:szCs w:val="16"/>
        </w:rPr>
        <w:t>polygons = \</w:t>
      </w:r>
    </w:p>
    <w:p w14:paraId="1393965D"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w:t>
      </w:r>
      <w:proofErr w:type="spellStart"/>
      <w:r w:rsidRPr="00005EA5">
        <w:rPr>
          <w:rFonts w:ascii="Courier New" w:hAnsi="Courier New" w:cs="Courier New"/>
          <w:sz w:val="16"/>
          <w:szCs w:val="16"/>
        </w:rPr>
        <w:t>united_states.kml</w:t>
      </w:r>
      <w:proofErr w:type="spellEnd"/>
      <w:r w:rsidRPr="00005EA5">
        <w:rPr>
          <w:rFonts w:ascii="Courier New" w:hAnsi="Courier New" w:cs="Courier New"/>
          <w:sz w:val="16"/>
          <w:szCs w:val="16"/>
        </w:rPr>
        <w:t xml:space="preserve">, 0, </w:t>
      </w:r>
      <w:proofErr w:type="gramStart"/>
      <w:r w:rsidRPr="00005EA5">
        <w:rPr>
          <w:rFonts w:ascii="Courier New" w:hAnsi="Courier New" w:cs="Courier New"/>
          <w:sz w:val="16"/>
          <w:szCs w:val="16"/>
        </w:rPr>
        <w:t>1.0 ;</w:t>
      </w:r>
      <w:proofErr w:type="gramEnd"/>
      <w:r w:rsidRPr="00005EA5">
        <w:rPr>
          <w:rFonts w:ascii="Courier New" w:hAnsi="Courier New" w:cs="Courier New"/>
          <w:sz w:val="16"/>
          <w:szCs w:val="16"/>
        </w:rPr>
        <w:t xml:space="preserve"> \</w:t>
      </w:r>
    </w:p>
    <w:p w14:paraId="1FFC210A"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w:t>
      </w:r>
      <w:proofErr w:type="spellStart"/>
      <w:r w:rsidRPr="00005EA5">
        <w:rPr>
          <w:rFonts w:ascii="Courier New" w:hAnsi="Courier New" w:cs="Courier New"/>
          <w:sz w:val="16"/>
          <w:szCs w:val="16"/>
        </w:rPr>
        <w:t>new_mexico.kmz</w:t>
      </w:r>
      <w:proofErr w:type="spellEnd"/>
      <w:r w:rsidRPr="00005EA5">
        <w:rPr>
          <w:rFonts w:ascii="Courier New" w:hAnsi="Courier New" w:cs="Courier New"/>
          <w:sz w:val="16"/>
          <w:szCs w:val="16"/>
        </w:rPr>
        <w:t>, 0, 0.125</w:t>
      </w:r>
    </w:p>
    <w:p w14:paraId="268C3967" w14:textId="77777777" w:rsidR="00005EA5" w:rsidRPr="00005EA5" w:rsidRDefault="00005EA5" w:rsidP="00005EA5">
      <w:pPr>
        <w:spacing w:after="0"/>
        <w:rPr>
          <w:rFonts w:ascii="Courier New" w:hAnsi="Courier New" w:cs="Courier New"/>
          <w:sz w:val="16"/>
          <w:szCs w:val="16"/>
        </w:rPr>
      </w:pPr>
    </w:p>
    <w:p w14:paraId="6C82E3CE"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file to rec</w:t>
      </w:r>
      <w:r>
        <w:rPr>
          <w:rFonts w:ascii="Courier New" w:hAnsi="Courier New" w:cs="Courier New"/>
          <w:sz w:val="16"/>
          <w:szCs w:val="16"/>
        </w:rPr>
        <w:t xml:space="preserve">eive the </w:t>
      </w:r>
      <w:proofErr w:type="spellStart"/>
      <w:r>
        <w:rPr>
          <w:rFonts w:ascii="Courier New" w:hAnsi="Courier New" w:cs="Courier New"/>
          <w:sz w:val="16"/>
          <w:szCs w:val="16"/>
        </w:rPr>
        <w:t>GeoTessGrid</w:t>
      </w:r>
      <w:proofErr w:type="spellEnd"/>
      <w:r>
        <w:rPr>
          <w:rFonts w:ascii="Courier New" w:hAnsi="Courier New" w:cs="Courier New"/>
          <w:sz w:val="16"/>
          <w:szCs w:val="16"/>
        </w:rPr>
        <w:t xml:space="preserve"> definition</w:t>
      </w:r>
    </w:p>
    <w:p w14:paraId="746A494C" w14:textId="77777777" w:rsidR="00005EA5" w:rsidRPr="00005EA5" w:rsidRDefault="00005EA5" w:rsidP="00005EA5">
      <w:pPr>
        <w:spacing w:after="0"/>
        <w:rPr>
          <w:rFonts w:ascii="Courier New" w:hAnsi="Courier New" w:cs="Courier New"/>
          <w:sz w:val="16"/>
          <w:szCs w:val="16"/>
        </w:rPr>
      </w:pPr>
      <w:proofErr w:type="spellStart"/>
      <w:r w:rsidRPr="00005EA5">
        <w:rPr>
          <w:rFonts w:ascii="Courier New" w:hAnsi="Courier New" w:cs="Courier New"/>
          <w:sz w:val="16"/>
          <w:szCs w:val="16"/>
        </w:rPr>
        <w:t>outputGridFile</w:t>
      </w:r>
      <w:proofErr w:type="spellEnd"/>
      <w:r w:rsidRPr="00005EA5">
        <w:rPr>
          <w:rFonts w:ascii="Courier New" w:hAnsi="Courier New" w:cs="Courier New"/>
          <w:sz w:val="16"/>
          <w:szCs w:val="16"/>
        </w:rPr>
        <w:t xml:space="preserve"> = </w:t>
      </w:r>
      <w:proofErr w:type="spellStart"/>
      <w:r w:rsidRPr="00005EA5">
        <w:rPr>
          <w:rFonts w:ascii="Courier New" w:hAnsi="Courier New" w:cs="Courier New"/>
          <w:sz w:val="16"/>
          <w:szCs w:val="16"/>
        </w:rPr>
        <w:t>gridbuilder_polygon_</w:t>
      </w:r>
      <w:proofErr w:type="gramStart"/>
      <w:r w:rsidRPr="00005EA5">
        <w:rPr>
          <w:rFonts w:ascii="Courier New" w:hAnsi="Courier New" w:cs="Courier New"/>
          <w:sz w:val="16"/>
          <w:szCs w:val="16"/>
        </w:rPr>
        <w:t>example.geotess</w:t>
      </w:r>
      <w:proofErr w:type="spellEnd"/>
      <w:proofErr w:type="gramEnd"/>
    </w:p>
    <w:p w14:paraId="2C8AE55E" w14:textId="77777777" w:rsidR="00005EA5" w:rsidRPr="00005EA5" w:rsidRDefault="00005EA5" w:rsidP="00005EA5">
      <w:pPr>
        <w:spacing w:after="0"/>
        <w:rPr>
          <w:rFonts w:ascii="Courier New" w:hAnsi="Courier New" w:cs="Courier New"/>
          <w:sz w:val="16"/>
          <w:szCs w:val="16"/>
        </w:rPr>
      </w:pPr>
    </w:p>
    <w:p w14:paraId="678E0B42" w14:textId="77777777" w:rsidR="00005EA5" w:rsidRPr="00005EA5" w:rsidRDefault="00005EA5" w:rsidP="00005EA5">
      <w:pPr>
        <w:spacing w:after="0"/>
        <w:rPr>
          <w:rFonts w:ascii="Courier New" w:hAnsi="Courier New" w:cs="Courier New"/>
          <w:sz w:val="16"/>
          <w:szCs w:val="16"/>
        </w:rPr>
      </w:pPr>
      <w:r w:rsidRPr="00005EA5">
        <w:rPr>
          <w:rFonts w:ascii="Courier New" w:hAnsi="Courier New" w:cs="Courier New"/>
          <w:sz w:val="16"/>
          <w:szCs w:val="16"/>
        </w:rPr>
        <w:t xml:space="preserve"># file to receive the </w:t>
      </w:r>
      <w:proofErr w:type="spellStart"/>
      <w:r w:rsidRPr="00005EA5">
        <w:rPr>
          <w:rFonts w:ascii="Courier New" w:hAnsi="Courier New" w:cs="Courier New"/>
          <w:sz w:val="16"/>
          <w:szCs w:val="16"/>
        </w:rPr>
        <w:t>vtk</w:t>
      </w:r>
      <w:proofErr w:type="spellEnd"/>
      <w:r w:rsidRPr="00005EA5">
        <w:rPr>
          <w:rFonts w:ascii="Courier New" w:hAnsi="Courier New" w:cs="Courier New"/>
          <w:sz w:val="16"/>
          <w:szCs w:val="16"/>
        </w:rPr>
        <w:t xml:space="preserve"> file used </w:t>
      </w:r>
      <w:r>
        <w:rPr>
          <w:rFonts w:ascii="Courier New" w:hAnsi="Courier New" w:cs="Courier New"/>
          <w:sz w:val="16"/>
          <w:szCs w:val="16"/>
        </w:rPr>
        <w:t xml:space="preserve">for visualization with </w:t>
      </w:r>
      <w:proofErr w:type="spellStart"/>
      <w:r>
        <w:rPr>
          <w:rFonts w:ascii="Courier New" w:hAnsi="Courier New" w:cs="Courier New"/>
          <w:sz w:val="16"/>
          <w:szCs w:val="16"/>
        </w:rPr>
        <w:t>paraview</w:t>
      </w:r>
      <w:proofErr w:type="spellEnd"/>
    </w:p>
    <w:p w14:paraId="4F52C116" w14:textId="77777777" w:rsidR="003D5E92" w:rsidRDefault="00005EA5" w:rsidP="003D5E92">
      <w:pPr>
        <w:spacing w:after="0"/>
        <w:rPr>
          <w:rFonts w:ascii="Courier New" w:hAnsi="Courier New" w:cs="Courier New"/>
          <w:sz w:val="16"/>
          <w:szCs w:val="16"/>
        </w:rPr>
      </w:pPr>
      <w:proofErr w:type="spellStart"/>
      <w:r w:rsidRPr="00005EA5">
        <w:rPr>
          <w:rFonts w:ascii="Courier New" w:hAnsi="Courier New" w:cs="Courier New"/>
          <w:sz w:val="16"/>
          <w:szCs w:val="16"/>
        </w:rPr>
        <w:t>vtkFile</w:t>
      </w:r>
      <w:proofErr w:type="spellEnd"/>
      <w:r w:rsidRPr="00005EA5">
        <w:rPr>
          <w:rFonts w:ascii="Courier New" w:hAnsi="Courier New" w:cs="Courier New"/>
          <w:sz w:val="16"/>
          <w:szCs w:val="16"/>
        </w:rPr>
        <w:t xml:space="preserve"> = </w:t>
      </w:r>
      <w:proofErr w:type="spellStart"/>
      <w:r w:rsidRPr="00005EA5">
        <w:rPr>
          <w:rFonts w:ascii="Courier New" w:hAnsi="Courier New" w:cs="Courier New"/>
          <w:sz w:val="16"/>
          <w:szCs w:val="16"/>
        </w:rPr>
        <w:t>gridbuilder_polygon_example.vtk</w:t>
      </w:r>
      <w:proofErr w:type="spellEnd"/>
    </w:p>
    <w:p w14:paraId="34C6483A" w14:textId="77777777" w:rsidR="00005EA5" w:rsidRPr="00F1559D" w:rsidRDefault="00005EA5" w:rsidP="003D5E92">
      <w:pPr>
        <w:spacing w:after="0"/>
        <w:rPr>
          <w:rFonts w:ascii="Courier New" w:hAnsi="Courier New" w:cs="Courier New"/>
          <w:sz w:val="16"/>
          <w:szCs w:val="16"/>
        </w:rPr>
      </w:pPr>
    </w:p>
    <w:p w14:paraId="35CDADBD" w14:textId="77777777" w:rsidR="007628B8" w:rsidRDefault="00CD265A" w:rsidP="003D5E92">
      <w:r>
        <w:t>Figure 7</w:t>
      </w:r>
      <w:r w:rsidR="003D5E92">
        <w:t xml:space="preserve"> illustrates the results of this 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81"/>
        <w:gridCol w:w="4679"/>
      </w:tblGrid>
      <w:tr w:rsidR="00DB229A" w14:paraId="1571242A" w14:textId="77777777" w:rsidTr="0070281C">
        <w:trPr>
          <w:jc w:val="center"/>
        </w:trPr>
        <w:tc>
          <w:tcPr>
            <w:tcW w:w="4681" w:type="dxa"/>
            <w:shd w:val="clear" w:color="auto" w:fill="000000" w:themeFill="text1"/>
          </w:tcPr>
          <w:p w14:paraId="2E8F0F3E" w14:textId="77777777" w:rsidR="00DB229A" w:rsidRDefault="00DB229A" w:rsidP="00DB229A">
            <w:pPr>
              <w:jc w:val="center"/>
            </w:pPr>
            <w:r>
              <w:rPr>
                <w:noProof/>
              </w:rPr>
              <w:drawing>
                <wp:anchor distT="0" distB="0" distL="114300" distR="114300" simplePos="0" relativeHeight="251667456" behindDoc="0" locked="0" layoutInCell="1" allowOverlap="1" wp14:anchorId="2A4B6A01" wp14:editId="10860A8D">
                  <wp:simplePos x="0" y="0"/>
                  <wp:positionH relativeFrom="column">
                    <wp:align>center</wp:align>
                  </wp:positionH>
                  <wp:positionV relativeFrom="margin">
                    <wp:align>top</wp:align>
                  </wp:positionV>
                  <wp:extent cx="2783405" cy="2743200"/>
                  <wp:effectExtent l="0" t="0" r="10795" b="0"/>
                  <wp:wrapSquare wrapText="bothSides"/>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3078"/>
                          <pic:cNvPicPr>
                            <a:picLocks noChangeAspect="1" noChangeArrowheads="1"/>
                          </pic:cNvPicPr>
                        </pic:nvPicPr>
                        <pic:blipFill rotWithShape="1">
                          <a:blip r:embed="rId28">
                            <a:extLst>
                              <a:ext uri="{28A0092B-C50C-407E-A947-70E740481C1C}">
                                <a14:useLocalDpi xmlns:a14="http://schemas.microsoft.com/office/drawing/2010/main" val="0"/>
                              </a:ext>
                            </a:extLst>
                          </a:blip>
                          <a:srcRect l="23846" t="4791" r="22837" b="5625"/>
                          <a:stretch/>
                        </pic:blipFill>
                        <pic:spPr bwMode="auto">
                          <a:xfrm>
                            <a:off x="0" y="0"/>
                            <a:ext cx="2783405" cy="27432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tc>
        <w:tc>
          <w:tcPr>
            <w:tcW w:w="4679" w:type="dxa"/>
            <w:shd w:val="clear" w:color="auto" w:fill="000000" w:themeFill="text1"/>
          </w:tcPr>
          <w:p w14:paraId="4148805C" w14:textId="77777777" w:rsidR="00DB229A" w:rsidRDefault="00DE0FB9" w:rsidP="00DB229A">
            <w:pPr>
              <w:jc w:val="center"/>
            </w:pPr>
            <w:r>
              <w:rPr>
                <w:noProof/>
              </w:rPr>
              <w:drawing>
                <wp:inline distT="0" distB="0" distL="0" distR="0" wp14:anchorId="515D8391" wp14:editId="014F883C">
                  <wp:extent cx="27432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builder_polygon_example.png"/>
                          <pic:cNvPicPr/>
                        </pic:nvPicPr>
                        <pic:blipFill>
                          <a:blip r:embed="rId29">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tc>
      </w:tr>
      <w:tr w:rsidR="00DB229A" w14:paraId="7BFBAA2A" w14:textId="77777777" w:rsidTr="0070281C">
        <w:trPr>
          <w:jc w:val="center"/>
        </w:trPr>
        <w:tc>
          <w:tcPr>
            <w:tcW w:w="9360" w:type="dxa"/>
            <w:gridSpan w:val="2"/>
          </w:tcPr>
          <w:p w14:paraId="30851176" w14:textId="77777777" w:rsidR="00DB229A" w:rsidRDefault="00CD265A" w:rsidP="00B7412F">
            <w:r w:rsidRPr="00CD6E3C">
              <w:rPr>
                <w:b/>
              </w:rPr>
              <w:t>Figure 7</w:t>
            </w:r>
            <w:r w:rsidR="00DB229A">
              <w:t xml:space="preserve"> – </w:t>
            </w:r>
            <w:r w:rsidR="00B7412F">
              <w:t xml:space="preserve">(left) Polygons generated and viewed with Google Earth.  (right) </w:t>
            </w:r>
            <w:r w:rsidR="00DB229A">
              <w:t>Top level of the multi-level tes</w:t>
            </w:r>
            <w:r w:rsidR="00B7412F">
              <w:t>sellation generated by example 4</w:t>
            </w:r>
            <w:r w:rsidR="00DB229A">
              <w:t xml:space="preserve">.  </w:t>
            </w:r>
            <w:r w:rsidR="00B7412F">
              <w:t>T</w:t>
            </w:r>
            <w:r w:rsidR="00DB229A">
              <w:t xml:space="preserve">riangles </w:t>
            </w:r>
            <w:r w:rsidR="00B7412F">
              <w:t xml:space="preserve">far </w:t>
            </w:r>
            <w:proofErr w:type="spellStart"/>
            <w:r w:rsidR="00B7412F">
              <w:t>form</w:t>
            </w:r>
            <w:proofErr w:type="spellEnd"/>
            <w:r w:rsidR="00B7412F">
              <w:t xml:space="preserve"> the conterminous US</w:t>
            </w:r>
            <w:r w:rsidR="00DB229A">
              <w:t xml:space="preserve"> have edge lengths of approximately 8</w:t>
            </w:r>
            <w:r w:rsidR="00DB229A" w:rsidRPr="00DD77C9">
              <w:t>°</w:t>
            </w:r>
            <w:r w:rsidR="00DB229A">
              <w:t xml:space="preserve"> but triangles </w:t>
            </w:r>
            <w:r w:rsidR="00B7412F">
              <w:t xml:space="preserve">with at least one corner inside the polygon surrounding the US </w:t>
            </w:r>
            <w:r w:rsidR="00DB229A">
              <w:t>have triangles with edge lengths about 1</w:t>
            </w:r>
            <w:r w:rsidR="00DB229A" w:rsidRPr="00DB229A">
              <w:t>°</w:t>
            </w:r>
            <w:r w:rsidR="00DB229A">
              <w:t>.</w:t>
            </w:r>
            <w:r w:rsidR="00B7412F">
              <w:t xml:space="preserve">  Triangles with a corner in the polygon defining the state of New Mexico have edge lengths of approximately </w:t>
            </w:r>
            <w:r w:rsidR="00B7412F" w:rsidRPr="00A1624D">
              <w:t>⅛°</w:t>
            </w:r>
            <w:r w:rsidR="00B7412F">
              <w:t>.</w:t>
            </w:r>
          </w:p>
        </w:tc>
      </w:tr>
    </w:tbl>
    <w:p w14:paraId="00BC0659" w14:textId="77777777" w:rsidR="0049158B" w:rsidRDefault="0049158B" w:rsidP="0049158B">
      <w:pPr>
        <w:pStyle w:val="Heading1"/>
      </w:pPr>
      <w:bookmarkStart w:id="23" w:name="_Toc49512247"/>
      <w:bookmarkStart w:id="24" w:name="_Toc346613393"/>
      <w:r>
        <w:t>Polygons</w:t>
      </w:r>
      <w:bookmarkEnd w:id="23"/>
    </w:p>
    <w:p w14:paraId="484C25D3" w14:textId="77777777" w:rsidR="0049158B" w:rsidRPr="005A2B59" w:rsidRDefault="0049158B" w:rsidP="0049158B">
      <w:proofErr w:type="spellStart"/>
      <w:r w:rsidRPr="005A2B59">
        <w:t>GeoTess</w:t>
      </w:r>
      <w:proofErr w:type="spellEnd"/>
      <w:r w:rsidRPr="005A2B59">
        <w:t xml:space="preserve"> makes use of polygons for several purposes. </w:t>
      </w:r>
      <w:proofErr w:type="spellStart"/>
      <w:r w:rsidRPr="005A2B59">
        <w:t>GeoTessBuilder</w:t>
      </w:r>
      <w:proofErr w:type="spellEnd"/>
      <w:r w:rsidRPr="005A2B59">
        <w:t xml:space="preserve"> uses polygons to define grid resolution, and </w:t>
      </w:r>
      <w:proofErr w:type="spellStart"/>
      <w:r w:rsidRPr="005A2B59">
        <w:t>GeoTessModel</w:t>
      </w:r>
      <w:proofErr w:type="spellEnd"/>
      <w:r w:rsidRPr="005A2B59">
        <w:t xml:space="preserve"> can use polygons to select a subset of all Points in a </w:t>
      </w:r>
      <w:proofErr w:type="spellStart"/>
      <w:r w:rsidRPr="005A2B59">
        <w:t>GeoTessModel</w:t>
      </w:r>
      <w:proofErr w:type="spellEnd"/>
      <w:r w:rsidRPr="005A2B59">
        <w:t xml:space="preserve"> for inclusion in a </w:t>
      </w:r>
      <w:proofErr w:type="spellStart"/>
      <w:r w:rsidRPr="005A2B59">
        <w:t>PointMap</w:t>
      </w:r>
      <w:proofErr w:type="spellEnd"/>
      <w:r w:rsidRPr="005A2B59">
        <w:t>. To directly construct and make use of polygons in Java and C++ applications, consult the html documentation for those languages. This section describes polygon file formats.</w:t>
      </w:r>
    </w:p>
    <w:p w14:paraId="2C53F0E9" w14:textId="77777777" w:rsidR="0049158B" w:rsidRPr="005A2B59" w:rsidRDefault="0049158B" w:rsidP="0049158B">
      <w:proofErr w:type="spellStart"/>
      <w:r w:rsidRPr="005A2B59">
        <w:t>GeoTess</w:t>
      </w:r>
      <w:proofErr w:type="spellEnd"/>
      <w:r w:rsidRPr="005A2B59">
        <w:t xml:space="preserve"> uses two kinds of polygons, 2D polygons and 3D polygons. A 2D polygon consists of an ordered list of geographic positions that define a closed loop on the surface of a unit sphere. A 3D polygon is similar to a 2D polygon with regard to the geographic dimensions but adds a ‘top’ and a </w:t>
      </w:r>
      <w:r w:rsidRPr="005A2B59">
        <w:lastRenderedPageBreak/>
        <w:t xml:space="preserve">‘bottom’ in the radial direction. The top and bottom are 2D surfaces of constant depth, constant radius, or constant fractional position within </w:t>
      </w:r>
      <w:r w:rsidR="00C53B0F">
        <w:t xml:space="preserve">a </w:t>
      </w:r>
      <w:r w:rsidRPr="005A2B59">
        <w:t>layer.</w:t>
      </w:r>
    </w:p>
    <w:p w14:paraId="2B4DF71C" w14:textId="77777777" w:rsidR="0049158B" w:rsidRPr="005A2B59" w:rsidRDefault="0049158B" w:rsidP="0049158B">
      <w:r w:rsidRPr="005A2B59">
        <w:t xml:space="preserve">A very convenient way to generate a 2D polygon is to use Google Earth </w:t>
      </w:r>
      <w:r>
        <w:t>(</w:t>
      </w:r>
      <w:hyperlink r:id="rId30" w:history="1">
        <w:r w:rsidRPr="00612456">
          <w:rPr>
            <w:rStyle w:val="Hyperlink"/>
          </w:rPr>
          <w:t>http://www.google.com/earth</w:t>
        </w:r>
      </w:hyperlink>
      <w:r>
        <w:t xml:space="preserve">). </w:t>
      </w:r>
      <w:r w:rsidRPr="005A2B59">
        <w:t>It provides a tool to define and edit 2D polygons by clicking on an image of the Earth. The polygon can then be saved in either ascii (</w:t>
      </w:r>
      <w:proofErr w:type="spellStart"/>
      <w:r w:rsidRPr="005A2B59">
        <w:t>kml</w:t>
      </w:r>
      <w:proofErr w:type="spellEnd"/>
      <w:r w:rsidRPr="005A2B59">
        <w:t>) or binary (</w:t>
      </w:r>
      <w:proofErr w:type="spellStart"/>
      <w:r w:rsidRPr="005A2B59">
        <w:t>kmz</w:t>
      </w:r>
      <w:proofErr w:type="spellEnd"/>
      <w:r w:rsidRPr="005A2B59">
        <w:t xml:space="preserve">) formats. </w:t>
      </w:r>
      <w:proofErr w:type="spellStart"/>
      <w:r w:rsidRPr="005A2B59">
        <w:t>Kml</w:t>
      </w:r>
      <w:proofErr w:type="spellEnd"/>
      <w:r w:rsidRPr="005A2B59">
        <w:t>/</w:t>
      </w:r>
      <w:proofErr w:type="spellStart"/>
      <w:r w:rsidRPr="005A2B59">
        <w:t>kmz</w:t>
      </w:r>
      <w:proofErr w:type="spellEnd"/>
      <w:r w:rsidRPr="005A2B59">
        <w:t xml:space="preserve"> files have three limitations with respect to </w:t>
      </w:r>
      <w:proofErr w:type="spellStart"/>
      <w:r w:rsidRPr="005A2B59">
        <w:t>GeoTess</w:t>
      </w:r>
      <w:proofErr w:type="spellEnd"/>
      <w:r w:rsidRPr="005A2B59">
        <w:t xml:space="preserve"> applications. 1) They are only accessible via the Java version of </w:t>
      </w:r>
      <w:proofErr w:type="spellStart"/>
      <w:r w:rsidRPr="005A2B59">
        <w:t>Geotess</w:t>
      </w:r>
      <w:proofErr w:type="spellEnd"/>
      <w:r w:rsidRPr="005A2B59">
        <w:t xml:space="preserve">; the C++, C and FORTRAN versions cannot read these formats. 2) 3D polygons cannot be stored in </w:t>
      </w:r>
      <w:proofErr w:type="spellStart"/>
      <w:r w:rsidRPr="005A2B59">
        <w:t>kml</w:t>
      </w:r>
      <w:proofErr w:type="spellEnd"/>
      <w:r w:rsidRPr="005A2B59">
        <w:t>/</w:t>
      </w:r>
      <w:proofErr w:type="spellStart"/>
      <w:r w:rsidRPr="005A2B59">
        <w:t>kmz</w:t>
      </w:r>
      <w:proofErr w:type="spellEnd"/>
      <w:r w:rsidRPr="005A2B59">
        <w:t xml:space="preserve"> files because they have no ability to store the 2D surfaces that define the top and bottom of the 3D polygons. 3) With polygons stored in </w:t>
      </w:r>
      <w:proofErr w:type="spellStart"/>
      <w:r w:rsidRPr="005A2B59">
        <w:t>kml</w:t>
      </w:r>
      <w:proofErr w:type="spellEnd"/>
      <w:r w:rsidRPr="005A2B59">
        <w:t>/</w:t>
      </w:r>
      <w:proofErr w:type="spellStart"/>
      <w:r w:rsidRPr="005A2B59">
        <w:t>kmz</w:t>
      </w:r>
      <w:proofErr w:type="spellEnd"/>
      <w:r w:rsidRPr="005A2B59">
        <w:t xml:space="preserve"> files, it is not possible to record which ‘side’ of the polygon is ‘inside’ and which is ‘outside’. </w:t>
      </w:r>
      <w:proofErr w:type="spellStart"/>
      <w:r w:rsidRPr="005A2B59">
        <w:t>GeoTessExplorer</w:t>
      </w:r>
      <w:proofErr w:type="spellEnd"/>
      <w:r w:rsidRPr="005A2B59">
        <w:t xml:space="preserve"> has a utility function called </w:t>
      </w:r>
      <w:proofErr w:type="spellStart"/>
      <w:r w:rsidRPr="00C53B0F">
        <w:rPr>
          <w:i/>
        </w:rPr>
        <w:t>translatePolygon</w:t>
      </w:r>
      <w:proofErr w:type="spellEnd"/>
      <w:r w:rsidRPr="005A2B59">
        <w:t xml:space="preserve"> to translate polygons back and forth between ascii and </w:t>
      </w:r>
      <w:proofErr w:type="spellStart"/>
      <w:r w:rsidRPr="005A2B59">
        <w:t>kml</w:t>
      </w:r>
      <w:proofErr w:type="spellEnd"/>
      <w:r w:rsidRPr="005A2B59">
        <w:t>/</w:t>
      </w:r>
      <w:proofErr w:type="spellStart"/>
      <w:r w:rsidRPr="005A2B59">
        <w:t>kmz</w:t>
      </w:r>
      <w:proofErr w:type="spellEnd"/>
      <w:r w:rsidRPr="005A2B59">
        <w:t xml:space="preserve"> formats.</w:t>
      </w:r>
    </w:p>
    <w:p w14:paraId="690DA631" w14:textId="77777777" w:rsidR="0049158B" w:rsidRPr="005A2B59" w:rsidRDefault="0049158B" w:rsidP="0049158B">
      <w:r w:rsidRPr="005A2B59">
        <w:t xml:space="preserve">When generating </w:t>
      </w:r>
      <w:proofErr w:type="gramStart"/>
      <w:r w:rsidRPr="005A2B59">
        <w:t>polygons</w:t>
      </w:r>
      <w:proofErr w:type="gramEnd"/>
      <w:r w:rsidRPr="005A2B59">
        <w:t xml:space="preserve"> it is important to note that polygon edges are great circle paths and are interpreted as taking the shortest path between adjacent points. When manually entering points into an ascii file, ensure that adjacent points are less than 180 degrees apart. For example, if two points at 0N, 100W and 0N, 100E are specified, the great circle path connecting those two points will pass through 0N, 180E, not 0N, 0E as might be expected.</w:t>
      </w:r>
    </w:p>
    <w:p w14:paraId="4BAD8868" w14:textId="77777777" w:rsidR="0049158B" w:rsidRDefault="0049158B" w:rsidP="0049158B">
      <w:r w:rsidRPr="005A2B59">
        <w:t xml:space="preserve">Ascii files are parsed as follows: </w:t>
      </w:r>
    </w:p>
    <w:p w14:paraId="5B56D91E" w14:textId="77777777" w:rsidR="0049158B" w:rsidRPr="005A2B59" w:rsidRDefault="0049158B" w:rsidP="0049158B">
      <w:r w:rsidRPr="005A2B59">
        <w:t>Records that start with '#' are considered to be comment lines and are ignored.</w:t>
      </w:r>
    </w:p>
    <w:p w14:paraId="2DD43DD9" w14:textId="77777777" w:rsidR="0049158B" w:rsidRPr="005A2B59" w:rsidRDefault="0049158B" w:rsidP="0049158B">
      <w:r w:rsidRPr="005A2B59">
        <w:t xml:space="preserve">If there is a record that starts with </w:t>
      </w:r>
      <w:r w:rsidRPr="00C53B0F">
        <w:rPr>
          <w:i/>
        </w:rPr>
        <w:t>'</w:t>
      </w:r>
      <w:proofErr w:type="spellStart"/>
      <w:r w:rsidRPr="00C53B0F">
        <w:rPr>
          <w:i/>
        </w:rPr>
        <w:t>lat</w:t>
      </w:r>
      <w:proofErr w:type="spellEnd"/>
      <w:r w:rsidRPr="00C53B0F">
        <w:rPr>
          <w:i/>
        </w:rPr>
        <w:t>'</w:t>
      </w:r>
      <w:r w:rsidRPr="005A2B59">
        <w:t xml:space="preserve"> then all boundary point records will be assumed to be in order </w:t>
      </w:r>
      <w:proofErr w:type="spellStart"/>
      <w:r w:rsidRPr="00C53B0F">
        <w:rPr>
          <w:i/>
        </w:rPr>
        <w:t>lat-lon</w:t>
      </w:r>
      <w:proofErr w:type="spellEnd"/>
      <w:r w:rsidRPr="005A2B59">
        <w:t xml:space="preserve">. If there is a record that starts with </w:t>
      </w:r>
      <w:r w:rsidRPr="00C53B0F">
        <w:rPr>
          <w:i/>
        </w:rPr>
        <w:t>'</w:t>
      </w:r>
      <w:proofErr w:type="spellStart"/>
      <w:r w:rsidRPr="00C53B0F">
        <w:rPr>
          <w:i/>
        </w:rPr>
        <w:t>lon</w:t>
      </w:r>
      <w:proofErr w:type="spellEnd"/>
      <w:r w:rsidRPr="00C53B0F">
        <w:rPr>
          <w:i/>
        </w:rPr>
        <w:t>'</w:t>
      </w:r>
      <w:r w:rsidRPr="005A2B59">
        <w:t xml:space="preserve"> then al</w:t>
      </w:r>
      <w:r>
        <w:t xml:space="preserve">l boundary point records will be </w:t>
      </w:r>
      <w:r w:rsidRPr="005A2B59">
        <w:t xml:space="preserve">assumed to be in order </w:t>
      </w:r>
      <w:proofErr w:type="spellStart"/>
      <w:r w:rsidRPr="00C53B0F">
        <w:rPr>
          <w:i/>
        </w:rPr>
        <w:t>lon</w:t>
      </w:r>
      <w:proofErr w:type="spellEnd"/>
      <w:r w:rsidRPr="00C53B0F">
        <w:rPr>
          <w:i/>
        </w:rPr>
        <w:t>-lat</w:t>
      </w:r>
      <w:r w:rsidRPr="005A2B59">
        <w:t xml:space="preserve">. If no record starts with </w:t>
      </w:r>
      <w:r w:rsidRPr="00C53B0F">
        <w:rPr>
          <w:i/>
        </w:rPr>
        <w:t>'</w:t>
      </w:r>
      <w:proofErr w:type="spellStart"/>
      <w:r w:rsidRPr="00C53B0F">
        <w:rPr>
          <w:i/>
        </w:rPr>
        <w:t>lat</w:t>
      </w:r>
      <w:proofErr w:type="spellEnd"/>
      <w:r w:rsidRPr="00C53B0F">
        <w:rPr>
          <w:i/>
        </w:rPr>
        <w:t>'</w:t>
      </w:r>
      <w:r w:rsidRPr="005A2B59">
        <w:t xml:space="preserve"> or </w:t>
      </w:r>
      <w:r w:rsidRPr="00C53B0F">
        <w:rPr>
          <w:i/>
        </w:rPr>
        <w:t>'</w:t>
      </w:r>
      <w:proofErr w:type="spellStart"/>
      <w:r w:rsidRPr="00C53B0F">
        <w:rPr>
          <w:i/>
        </w:rPr>
        <w:t>lon</w:t>
      </w:r>
      <w:proofErr w:type="spellEnd"/>
      <w:r w:rsidRPr="00C53B0F">
        <w:rPr>
          <w:i/>
        </w:rPr>
        <w:t>'</w:t>
      </w:r>
      <w:r w:rsidRPr="005A2B59">
        <w:t xml:space="preserve">, boundary point records are assumed to be in order </w:t>
      </w:r>
      <w:proofErr w:type="spellStart"/>
      <w:r w:rsidRPr="00C53B0F">
        <w:rPr>
          <w:i/>
        </w:rPr>
        <w:t>lat-lon</w:t>
      </w:r>
      <w:proofErr w:type="spellEnd"/>
      <w:r w:rsidRPr="005A2B59">
        <w:t>.</w:t>
      </w:r>
    </w:p>
    <w:p w14:paraId="42558187" w14:textId="77777777" w:rsidR="0049158B" w:rsidRPr="005A2B59" w:rsidRDefault="0049158B" w:rsidP="0049158B">
      <w:r w:rsidRPr="005A2B59">
        <w:t xml:space="preserve">If there is a record that starts with </w:t>
      </w:r>
      <w:r w:rsidRPr="00C53B0F">
        <w:rPr>
          <w:i/>
        </w:rPr>
        <w:t>'reference'</w:t>
      </w:r>
      <w:r w:rsidRPr="005A2B59">
        <w:t xml:space="preserve"> then the record is assumed to contain information about the </w:t>
      </w:r>
      <w:proofErr w:type="spellStart"/>
      <w:r w:rsidRPr="00C53B0F">
        <w:rPr>
          <w:i/>
        </w:rPr>
        <w:t>referencePoint</w:t>
      </w:r>
      <w:proofErr w:type="spellEnd"/>
      <w:r w:rsidRPr="005A2B59">
        <w:t xml:space="preserve"> which is used to determine which ‘side’ of the polygon is ‘inside’ and which is ‘outside’. The second and third tokens in the record are interpreted as the latitude and longitude of the </w:t>
      </w:r>
      <w:proofErr w:type="spellStart"/>
      <w:r w:rsidRPr="00C53B0F">
        <w:rPr>
          <w:i/>
        </w:rPr>
        <w:t>referencePoint</w:t>
      </w:r>
      <w:proofErr w:type="spellEnd"/>
      <w:r w:rsidRPr="005A2B59">
        <w:t xml:space="preserve">, in degrees (the order depends on the </w:t>
      </w:r>
      <w:proofErr w:type="spellStart"/>
      <w:r w:rsidRPr="00C53B0F">
        <w:rPr>
          <w:i/>
        </w:rPr>
        <w:t>lat-lon</w:t>
      </w:r>
      <w:proofErr w:type="spellEnd"/>
      <w:r w:rsidRPr="005A2B59">
        <w:t xml:space="preserve"> record described above). If the fourth and final token starts with </w:t>
      </w:r>
      <w:r w:rsidRPr="00C53B0F">
        <w:rPr>
          <w:i/>
        </w:rPr>
        <w:t>'in'</w:t>
      </w:r>
      <w:r w:rsidRPr="005A2B59">
        <w:t xml:space="preserve"> then the reference point is considered to be </w:t>
      </w:r>
      <w:r w:rsidRPr="00C53B0F">
        <w:rPr>
          <w:i/>
        </w:rPr>
        <w:t>'inside'</w:t>
      </w:r>
      <w:r w:rsidRPr="005A2B59">
        <w:t xml:space="preserve"> the polygon, otherwise it is considered to be ‘</w:t>
      </w:r>
      <w:r w:rsidRPr="00C53B0F">
        <w:rPr>
          <w:i/>
        </w:rPr>
        <w:t>outside’</w:t>
      </w:r>
      <w:r w:rsidRPr="005A2B59">
        <w:t xml:space="preserve"> the polygon.</w:t>
      </w:r>
    </w:p>
    <w:p w14:paraId="6556EDC2" w14:textId="77777777" w:rsidR="0049158B" w:rsidRPr="005A2B59" w:rsidRDefault="0049158B" w:rsidP="0049158B">
      <w:r w:rsidRPr="005A2B59">
        <w:t xml:space="preserve">For </w:t>
      </w:r>
      <w:proofErr w:type="spellStart"/>
      <w:r w:rsidRPr="005A2B59">
        <w:t>kmz</w:t>
      </w:r>
      <w:proofErr w:type="spellEnd"/>
      <w:r w:rsidRPr="005A2B59">
        <w:t>/</w:t>
      </w:r>
      <w:proofErr w:type="spellStart"/>
      <w:r w:rsidRPr="005A2B59">
        <w:t>kml</w:t>
      </w:r>
      <w:proofErr w:type="spellEnd"/>
      <w:r w:rsidRPr="005A2B59">
        <w:t xml:space="preserve"> files, and for ascii files which do not specify a </w:t>
      </w:r>
      <w:proofErr w:type="spellStart"/>
      <w:r w:rsidRPr="00C53B0F">
        <w:rPr>
          <w:i/>
        </w:rPr>
        <w:t>referencePoint</w:t>
      </w:r>
      <w:proofErr w:type="spellEnd"/>
      <w:r w:rsidRPr="005A2B59">
        <w:t xml:space="preserve"> as described above, the reference point will be the anti-</w:t>
      </w:r>
      <w:proofErr w:type="spellStart"/>
      <w:r w:rsidRPr="005A2B59">
        <w:t>pode</w:t>
      </w:r>
      <w:proofErr w:type="spellEnd"/>
      <w:r w:rsidRPr="005A2B59">
        <w:t xml:space="preserve"> of the normalized vector sum of the polygon boundary points and will be deemed to be </w:t>
      </w:r>
      <w:r w:rsidRPr="00C53B0F">
        <w:rPr>
          <w:i/>
        </w:rPr>
        <w:t>'outside'</w:t>
      </w:r>
      <w:r w:rsidRPr="005A2B59">
        <w:t xml:space="preserve"> the polygon.</w:t>
      </w:r>
    </w:p>
    <w:p w14:paraId="52EC23E3" w14:textId="77777777" w:rsidR="0049158B" w:rsidRPr="005A2B59" w:rsidRDefault="0049158B" w:rsidP="0049158B">
      <w:r w:rsidRPr="005A2B59">
        <w:t xml:space="preserve">All other records are assumed to specify a boundary point in </w:t>
      </w:r>
      <w:proofErr w:type="spellStart"/>
      <w:r w:rsidRPr="00C53B0F">
        <w:rPr>
          <w:i/>
        </w:rPr>
        <w:t>lat-lon</w:t>
      </w:r>
      <w:proofErr w:type="spellEnd"/>
      <w:r w:rsidRPr="005A2B59">
        <w:t xml:space="preserve"> or </w:t>
      </w:r>
      <w:proofErr w:type="spellStart"/>
      <w:r w:rsidRPr="00C53B0F">
        <w:rPr>
          <w:i/>
        </w:rPr>
        <w:t>lon-lat</w:t>
      </w:r>
      <w:proofErr w:type="spellEnd"/>
      <w:r w:rsidRPr="005A2B59">
        <w:t xml:space="preserve"> order, in degrees. If a record is encountered that cannot be parsed as two floating-point values, the record is simply ignored without issuing any error or warning messages.</w:t>
      </w:r>
    </w:p>
    <w:p w14:paraId="48299155" w14:textId="77777777" w:rsidR="0049158B" w:rsidRPr="005A2B59" w:rsidRDefault="0049158B" w:rsidP="0049158B">
      <w:r w:rsidRPr="005A2B59">
        <w:t>It is not necessary to ensure that the polygon is ‘closed’. If the first and last points of the polygon definition are not identical, the polygon will be closed automatically.</w:t>
      </w:r>
    </w:p>
    <w:p w14:paraId="7DB949DC" w14:textId="77777777" w:rsidR="0049158B" w:rsidRPr="005A2B59" w:rsidRDefault="0049158B" w:rsidP="0049158B">
      <w:r w:rsidRPr="005A2B59">
        <w:t xml:space="preserve">If the first record of an ascii file is the string ‘POLYGON3D’ then the file defines a 3D polygon, otherwise it defines a 2D polygon. If the file defines a 3D polygon, then it must also contain two </w:t>
      </w:r>
      <w:r w:rsidRPr="005A2B59">
        <w:lastRenderedPageBreak/>
        <w:t>records which define the top and bottom surfaces of the polygon. Each of these records must consist of 4 tokens as follows:</w:t>
      </w:r>
    </w:p>
    <w:p w14:paraId="485370E9" w14:textId="77777777" w:rsidR="0049158B" w:rsidRDefault="0049158B" w:rsidP="0049158B">
      <w:r w:rsidRPr="005A2B59">
        <w:t xml:space="preserve">[ </w:t>
      </w:r>
      <w:r w:rsidRPr="005A2B59">
        <w:rPr>
          <w:i/>
        </w:rPr>
        <w:t>top</w:t>
      </w:r>
      <w:r w:rsidRPr="005A2B59">
        <w:t xml:space="preserve"> | </w:t>
      </w:r>
      <w:proofErr w:type="gramStart"/>
      <w:r w:rsidRPr="005A2B59">
        <w:rPr>
          <w:i/>
        </w:rPr>
        <w:t>bottom</w:t>
      </w:r>
      <w:r w:rsidRPr="005A2B59">
        <w:t xml:space="preserve"> ]</w:t>
      </w:r>
      <w:proofErr w:type="gramEnd"/>
      <w:r w:rsidRPr="005A2B59">
        <w:t xml:space="preserve">, [ </w:t>
      </w:r>
      <w:r w:rsidRPr="005A2B59">
        <w:rPr>
          <w:i/>
        </w:rPr>
        <w:t>radius</w:t>
      </w:r>
      <w:r w:rsidRPr="005A2B59">
        <w:t xml:space="preserve"> | </w:t>
      </w:r>
      <w:r w:rsidRPr="005A2B59">
        <w:rPr>
          <w:i/>
        </w:rPr>
        <w:t>depth</w:t>
      </w:r>
      <w:r w:rsidRPr="005A2B59">
        <w:t xml:space="preserve"> | </w:t>
      </w:r>
      <w:r w:rsidRPr="005A2B59">
        <w:rPr>
          <w:i/>
        </w:rPr>
        <w:t>layer</w:t>
      </w:r>
      <w:r w:rsidRPr="005A2B59">
        <w:t xml:space="preserve"> ], </w:t>
      </w:r>
      <w:r w:rsidRPr="005A2B59">
        <w:rPr>
          <w:i/>
        </w:rPr>
        <w:t>Z</w:t>
      </w:r>
      <w:r w:rsidRPr="005A2B59">
        <w:t xml:space="preserve">, </w:t>
      </w:r>
      <w:proofErr w:type="spellStart"/>
      <w:r w:rsidRPr="005A2B59">
        <w:rPr>
          <w:i/>
        </w:rPr>
        <w:t>layerIndex</w:t>
      </w:r>
      <w:proofErr w:type="spellEnd"/>
      <w:r w:rsidRPr="005A2B59">
        <w:t xml:space="preserve"> </w:t>
      </w:r>
    </w:p>
    <w:p w14:paraId="441F7B61" w14:textId="77777777" w:rsidR="0049158B" w:rsidRPr="005A2B59" w:rsidRDefault="0049158B" w:rsidP="0049158B">
      <w:r w:rsidRPr="005A2B59">
        <w:t>The first token specifies whether the top or bottom surface is being defined. The file must contain</w:t>
      </w:r>
      <w:r w:rsidR="00C53B0F">
        <w:t xml:space="preserve"> </w:t>
      </w:r>
      <w:r w:rsidRPr="005A2B59">
        <w:t xml:space="preserve">one record that starts with ‘top’ and one record that starts with ‘bottom’. The second token specifies how the surface is </w:t>
      </w:r>
      <w:r w:rsidR="00C53B0F">
        <w:t>to be specified</w:t>
      </w:r>
      <w:r w:rsidRPr="005A2B59">
        <w:t>. The following possibilities are defined:</w:t>
      </w:r>
    </w:p>
    <w:p w14:paraId="06CCFED3" w14:textId="77777777" w:rsidR="0049158B" w:rsidRDefault="0049158B" w:rsidP="0049158B">
      <w:pPr>
        <w:numPr>
          <w:ilvl w:val="0"/>
          <w:numId w:val="27"/>
        </w:numPr>
      </w:pPr>
      <w:r w:rsidRPr="005A2B59">
        <w:t xml:space="preserve">radius/depth – The surface is defined by a constant radius/depth. The third token, Z, specifies the radius/depth value in km. The final token, </w:t>
      </w:r>
      <w:proofErr w:type="spellStart"/>
      <w:r w:rsidRPr="00C53B0F">
        <w:rPr>
          <w:i/>
        </w:rPr>
        <w:t>layerIndex</w:t>
      </w:r>
      <w:proofErr w:type="spellEnd"/>
      <w:r w:rsidRPr="005A2B59">
        <w:t xml:space="preserve">, specifies whether or not the surface is constrained to a particular layer. If </w:t>
      </w:r>
      <w:proofErr w:type="spellStart"/>
      <w:r w:rsidRPr="00C53B0F">
        <w:rPr>
          <w:i/>
        </w:rPr>
        <w:t>layerIndex</w:t>
      </w:r>
      <w:proofErr w:type="spellEnd"/>
      <w:r w:rsidRPr="005A2B59">
        <w:t xml:space="preserve"> is negative, then the surface is not constrained to any particular layer, it will be equal to the specified radius/depth, no matter what layer that radius/depth corresponds to. If </w:t>
      </w:r>
      <w:proofErr w:type="spellStart"/>
      <w:r w:rsidRPr="00C53B0F">
        <w:rPr>
          <w:i/>
        </w:rPr>
        <w:t>layerIndex</w:t>
      </w:r>
      <w:proofErr w:type="spellEnd"/>
      <w:r w:rsidRPr="005A2B59">
        <w:t xml:space="preserve"> specifies a valid layer index, then the surface will track the specified radius/depth value so long as the radius/depth resides in the specified layer. If the specified radius/depth is above the top of the specified layer, then the surface will track the top of the layer. If the radius is below the bottom of the layer, then the surface will track the bottom of the layer. </w:t>
      </w:r>
    </w:p>
    <w:p w14:paraId="01589C2E" w14:textId="77777777" w:rsidR="0049158B" w:rsidRPr="005A2B59" w:rsidRDefault="0049158B" w:rsidP="0049158B">
      <w:pPr>
        <w:numPr>
          <w:ilvl w:val="0"/>
          <w:numId w:val="27"/>
        </w:numPr>
      </w:pPr>
      <w:r w:rsidRPr="005A2B59">
        <w:t xml:space="preserve">layer – In this case, the surface is everywhere constrained to reside in the layer specified by </w:t>
      </w:r>
      <w:proofErr w:type="spellStart"/>
      <w:r w:rsidRPr="00C53B0F">
        <w:rPr>
          <w:i/>
        </w:rPr>
        <w:t>layerIndex</w:t>
      </w:r>
      <w:proofErr w:type="spellEnd"/>
      <w:r w:rsidRPr="005A2B59">
        <w:t>, which must correspond to a valid layer. Z specifies a fractional position within the layer. If Z is &lt;= 0, then the surface will track the</w:t>
      </w:r>
      <w:r>
        <w:t xml:space="preserve"> bottom of the specified layer.  </w:t>
      </w:r>
      <w:r w:rsidRPr="005A2B59">
        <w:t xml:space="preserve">If Z </w:t>
      </w:r>
      <w:r>
        <w:t>is &gt;= </w:t>
      </w:r>
      <w:r w:rsidRPr="005A2B59">
        <w:t>1, the surface will track the top of the layer. For intermediate values, the surface will track the corresponding fractional position within the layer.</w:t>
      </w:r>
    </w:p>
    <w:p w14:paraId="3F6C34AD" w14:textId="77777777" w:rsidR="0049158B" w:rsidRPr="005A2B59" w:rsidRDefault="0049158B" w:rsidP="0049158B">
      <w:r w:rsidRPr="005A2B59">
        <w:t>The following is an example of the c</w:t>
      </w:r>
      <w:r>
        <w:t xml:space="preserve">ontents of a 2D polygon file: </w:t>
      </w:r>
    </w:p>
    <w:p w14:paraId="352DB1E2"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Polygon2D </w:t>
      </w:r>
    </w:p>
    <w:p w14:paraId="350DF2A9"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Reference 5 15 inside </w:t>
      </w:r>
    </w:p>
    <w:p w14:paraId="732302C6" w14:textId="77777777" w:rsidR="0049158B" w:rsidRPr="00BC2AA4" w:rsidRDefault="0049158B" w:rsidP="0049158B">
      <w:pPr>
        <w:spacing w:after="0"/>
        <w:rPr>
          <w:rFonts w:ascii="Courier New" w:hAnsi="Courier New" w:cs="Courier New"/>
        </w:rPr>
      </w:pPr>
      <w:proofErr w:type="spellStart"/>
      <w:r w:rsidRPr="00BC2AA4">
        <w:rPr>
          <w:rFonts w:ascii="Courier New" w:hAnsi="Courier New" w:cs="Courier New"/>
        </w:rPr>
        <w:t>lon-lat</w:t>
      </w:r>
      <w:proofErr w:type="spellEnd"/>
    </w:p>
    <w:p w14:paraId="212E6DC7" w14:textId="77777777" w:rsidR="0049158B" w:rsidRPr="00BC2AA4" w:rsidRDefault="0049158B" w:rsidP="0049158B">
      <w:pPr>
        <w:spacing w:after="0"/>
        <w:rPr>
          <w:rFonts w:ascii="Courier New" w:hAnsi="Courier New" w:cs="Courier New"/>
        </w:rPr>
      </w:pPr>
      <w:r w:rsidRPr="00BC2AA4">
        <w:rPr>
          <w:rFonts w:ascii="Courier New" w:hAnsi="Courier New" w:cs="Courier New"/>
        </w:rPr>
        <w:t>0 0</w:t>
      </w:r>
    </w:p>
    <w:p w14:paraId="0D362AE9"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20 0 </w:t>
      </w:r>
    </w:p>
    <w:p w14:paraId="7218E849" w14:textId="77777777" w:rsidR="0049158B" w:rsidRPr="00BC2AA4" w:rsidRDefault="0049158B" w:rsidP="0049158B">
      <w:pPr>
        <w:spacing w:after="0"/>
        <w:rPr>
          <w:rFonts w:ascii="Courier New" w:hAnsi="Courier New" w:cs="Courier New"/>
        </w:rPr>
      </w:pPr>
      <w:r w:rsidRPr="00BC2AA4">
        <w:rPr>
          <w:rFonts w:ascii="Courier New" w:hAnsi="Courier New" w:cs="Courier New"/>
        </w:rPr>
        <w:t>20 30</w:t>
      </w:r>
    </w:p>
    <w:p w14:paraId="409428D6"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0 30 </w:t>
      </w:r>
    </w:p>
    <w:p w14:paraId="0EEF7E60" w14:textId="77777777" w:rsidR="0049158B" w:rsidRDefault="0049158B" w:rsidP="0049158B">
      <w:pPr>
        <w:spacing w:after="0"/>
        <w:rPr>
          <w:rFonts w:ascii="Courier New" w:hAnsi="Courier New" w:cs="Courier New"/>
        </w:rPr>
      </w:pPr>
      <w:r w:rsidRPr="00BC2AA4">
        <w:rPr>
          <w:rFonts w:ascii="Courier New" w:hAnsi="Courier New" w:cs="Courier New"/>
        </w:rPr>
        <w:t>0 0</w:t>
      </w:r>
    </w:p>
    <w:p w14:paraId="14CFDA2E" w14:textId="77777777" w:rsidR="0049158B" w:rsidRPr="00BC2AA4" w:rsidRDefault="0049158B" w:rsidP="0049158B">
      <w:pPr>
        <w:spacing w:after="0"/>
        <w:rPr>
          <w:rFonts w:ascii="Courier New" w:hAnsi="Courier New" w:cs="Courier New"/>
        </w:rPr>
      </w:pPr>
    </w:p>
    <w:p w14:paraId="04F1DE1F" w14:textId="77777777" w:rsidR="0049158B" w:rsidRPr="005A2B59" w:rsidRDefault="0049158B" w:rsidP="0049158B">
      <w:r w:rsidRPr="005A2B59">
        <w:t>This 2D polygon will consist of a simple box from 0N, 0E at the bottom left corner, extending to 20N, 30E at the upper left corner. The reference point is specified to be located at 5N, 15E and is ‘inside’ the polygon. Because the first 3 lines all specify default behavior, an equivalent specification for this polygon would have been simply:</w:t>
      </w:r>
    </w:p>
    <w:p w14:paraId="4DE302B5"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0 0 </w:t>
      </w:r>
    </w:p>
    <w:p w14:paraId="18EBC37B"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20 0 </w:t>
      </w:r>
    </w:p>
    <w:p w14:paraId="27B7047A" w14:textId="77777777" w:rsidR="0049158B" w:rsidRPr="00BC2AA4" w:rsidRDefault="0049158B" w:rsidP="0049158B">
      <w:pPr>
        <w:spacing w:after="0"/>
        <w:rPr>
          <w:rFonts w:ascii="Courier New" w:hAnsi="Courier New" w:cs="Courier New"/>
        </w:rPr>
      </w:pPr>
      <w:r w:rsidRPr="00BC2AA4">
        <w:rPr>
          <w:rFonts w:ascii="Courier New" w:hAnsi="Courier New" w:cs="Courier New"/>
        </w:rPr>
        <w:t>20 30</w:t>
      </w:r>
    </w:p>
    <w:p w14:paraId="3333780A" w14:textId="77777777" w:rsidR="0049158B" w:rsidRDefault="0049158B" w:rsidP="0049158B">
      <w:pPr>
        <w:spacing w:after="0"/>
        <w:rPr>
          <w:rFonts w:ascii="Courier New" w:hAnsi="Courier New" w:cs="Courier New"/>
        </w:rPr>
      </w:pPr>
      <w:r w:rsidRPr="00BC2AA4">
        <w:rPr>
          <w:rFonts w:ascii="Courier New" w:hAnsi="Courier New" w:cs="Courier New"/>
        </w:rPr>
        <w:t>0 30</w:t>
      </w:r>
    </w:p>
    <w:p w14:paraId="5890E88E" w14:textId="77777777" w:rsidR="0049158B" w:rsidRPr="00BC2AA4" w:rsidRDefault="0049158B" w:rsidP="0049158B">
      <w:pPr>
        <w:spacing w:after="0"/>
        <w:rPr>
          <w:rFonts w:ascii="Courier New" w:hAnsi="Courier New" w:cs="Courier New"/>
        </w:rPr>
      </w:pPr>
    </w:p>
    <w:p w14:paraId="4A367005" w14:textId="77777777" w:rsidR="0049158B" w:rsidRPr="005A2B59" w:rsidRDefault="0049158B" w:rsidP="0049158B">
      <w:r w:rsidRPr="005A2B59">
        <w:t>Here is an example of the contents of a 3D polygon file:</w:t>
      </w:r>
    </w:p>
    <w:p w14:paraId="257440E4" w14:textId="77777777" w:rsidR="0049158B" w:rsidRPr="00BC2AA4" w:rsidRDefault="0049158B" w:rsidP="0049158B">
      <w:pPr>
        <w:spacing w:after="0"/>
        <w:rPr>
          <w:rFonts w:ascii="Courier New" w:hAnsi="Courier New" w:cs="Courier New"/>
        </w:rPr>
      </w:pPr>
      <w:r w:rsidRPr="00BC2AA4">
        <w:rPr>
          <w:rFonts w:ascii="Courier New" w:hAnsi="Courier New" w:cs="Courier New"/>
        </w:rPr>
        <w:t xml:space="preserve">#This file defines a 3D polygon </w:t>
      </w:r>
    </w:p>
    <w:p w14:paraId="77EA32D5" w14:textId="77777777" w:rsidR="0049158B" w:rsidRDefault="0049158B" w:rsidP="0049158B">
      <w:pPr>
        <w:spacing w:after="0"/>
        <w:rPr>
          <w:rFonts w:ascii="Courier New" w:hAnsi="Courier New" w:cs="Courier New"/>
        </w:rPr>
      </w:pPr>
      <w:r w:rsidRPr="00BC2AA4">
        <w:rPr>
          <w:rFonts w:ascii="Courier New" w:hAnsi="Courier New" w:cs="Courier New"/>
        </w:rPr>
        <w:t xml:space="preserve">Polygon3D </w:t>
      </w:r>
    </w:p>
    <w:p w14:paraId="6EAD0492" w14:textId="77777777" w:rsidR="0049158B" w:rsidRDefault="0049158B" w:rsidP="0049158B">
      <w:pPr>
        <w:spacing w:after="0"/>
        <w:rPr>
          <w:rFonts w:ascii="Courier New" w:hAnsi="Courier New" w:cs="Courier New"/>
        </w:rPr>
      </w:pPr>
      <w:r w:rsidRPr="00BC2AA4">
        <w:rPr>
          <w:rFonts w:ascii="Courier New" w:hAnsi="Courier New" w:cs="Courier New"/>
        </w:rPr>
        <w:t>TOP Layer</w:t>
      </w:r>
      <w:r w:rsidRPr="00BC2AA4">
        <w:rPr>
          <w:rFonts w:ascii="Courier New" w:hAnsi="Courier New" w:cs="Courier New"/>
        </w:rPr>
        <w:tab/>
        <w:t>1.000</w:t>
      </w:r>
      <w:r w:rsidRPr="00BC2AA4">
        <w:rPr>
          <w:rFonts w:ascii="Courier New" w:hAnsi="Courier New" w:cs="Courier New"/>
        </w:rPr>
        <w:tab/>
        <w:t xml:space="preserve">6 </w:t>
      </w:r>
    </w:p>
    <w:p w14:paraId="7E954427" w14:textId="77777777" w:rsidR="0049158B" w:rsidRDefault="0049158B" w:rsidP="0049158B">
      <w:pPr>
        <w:spacing w:after="0"/>
        <w:rPr>
          <w:rFonts w:ascii="Courier New" w:hAnsi="Courier New" w:cs="Courier New"/>
        </w:rPr>
      </w:pPr>
      <w:r w:rsidRPr="00BC2AA4">
        <w:rPr>
          <w:rFonts w:ascii="Courier New" w:hAnsi="Courier New" w:cs="Courier New"/>
        </w:rPr>
        <w:lastRenderedPageBreak/>
        <w:t xml:space="preserve">BOTTOM Depth 4000.000 -1 </w:t>
      </w:r>
    </w:p>
    <w:p w14:paraId="3F649AC2" w14:textId="77777777" w:rsidR="0049158B" w:rsidRPr="00BC2AA4" w:rsidRDefault="0049158B" w:rsidP="0049158B">
      <w:pPr>
        <w:spacing w:after="0"/>
        <w:rPr>
          <w:rFonts w:ascii="Courier New" w:hAnsi="Courier New" w:cs="Courier New"/>
        </w:rPr>
      </w:pPr>
      <w:r w:rsidRPr="00BC2AA4">
        <w:rPr>
          <w:rFonts w:ascii="Courier New" w:hAnsi="Courier New" w:cs="Courier New"/>
        </w:rPr>
        <w:t>Reference 5 15 outside</w:t>
      </w:r>
    </w:p>
    <w:p w14:paraId="1191D16E" w14:textId="77777777" w:rsidR="0049158B" w:rsidRDefault="0049158B" w:rsidP="0049158B">
      <w:pPr>
        <w:spacing w:after="0"/>
        <w:rPr>
          <w:rFonts w:ascii="Courier New" w:hAnsi="Courier New" w:cs="Courier New"/>
        </w:rPr>
      </w:pPr>
      <w:proofErr w:type="spellStart"/>
      <w:r>
        <w:rPr>
          <w:rFonts w:ascii="Courier New" w:hAnsi="Courier New" w:cs="Courier New"/>
        </w:rPr>
        <w:t>l</w:t>
      </w:r>
      <w:r w:rsidRPr="00BC2AA4">
        <w:rPr>
          <w:rFonts w:ascii="Courier New" w:hAnsi="Courier New" w:cs="Courier New"/>
        </w:rPr>
        <w:t>on-lat</w:t>
      </w:r>
      <w:proofErr w:type="spellEnd"/>
      <w:r w:rsidRPr="00BC2AA4">
        <w:rPr>
          <w:rFonts w:ascii="Courier New" w:hAnsi="Courier New" w:cs="Courier New"/>
        </w:rPr>
        <w:t xml:space="preserve"> </w:t>
      </w:r>
    </w:p>
    <w:p w14:paraId="221C3158" w14:textId="77777777" w:rsidR="0049158B" w:rsidRPr="00BC2AA4" w:rsidRDefault="0049158B" w:rsidP="0049158B">
      <w:pPr>
        <w:spacing w:after="0"/>
        <w:rPr>
          <w:rFonts w:ascii="Courier New" w:hAnsi="Courier New" w:cs="Courier New"/>
        </w:rPr>
      </w:pPr>
      <w:r w:rsidRPr="00BC2AA4">
        <w:rPr>
          <w:rFonts w:ascii="Courier New" w:hAnsi="Courier New" w:cs="Courier New"/>
        </w:rPr>
        <w:t>0</w:t>
      </w:r>
      <w:r>
        <w:rPr>
          <w:rFonts w:ascii="Courier New" w:hAnsi="Courier New" w:cs="Courier New"/>
        </w:rPr>
        <w:t xml:space="preserve"> </w:t>
      </w:r>
      <w:r w:rsidRPr="00BC2AA4">
        <w:rPr>
          <w:rFonts w:ascii="Courier New" w:hAnsi="Courier New" w:cs="Courier New"/>
        </w:rPr>
        <w:t>0</w:t>
      </w:r>
    </w:p>
    <w:p w14:paraId="2E9DC247" w14:textId="77777777" w:rsidR="0049158B" w:rsidRDefault="0049158B" w:rsidP="0049158B">
      <w:pPr>
        <w:spacing w:after="0"/>
        <w:rPr>
          <w:rFonts w:ascii="Courier New" w:hAnsi="Courier New" w:cs="Courier New"/>
        </w:rPr>
      </w:pPr>
      <w:r>
        <w:rPr>
          <w:rFonts w:ascii="Courier New" w:hAnsi="Courier New" w:cs="Courier New"/>
        </w:rPr>
        <w:t xml:space="preserve">20 </w:t>
      </w:r>
      <w:r w:rsidRPr="00BC2AA4">
        <w:rPr>
          <w:rFonts w:ascii="Courier New" w:hAnsi="Courier New" w:cs="Courier New"/>
        </w:rPr>
        <w:t xml:space="preserve">0 </w:t>
      </w:r>
    </w:p>
    <w:p w14:paraId="7532F84E" w14:textId="77777777" w:rsidR="0049158B" w:rsidRDefault="0049158B" w:rsidP="0049158B">
      <w:pPr>
        <w:spacing w:after="0"/>
        <w:rPr>
          <w:rFonts w:ascii="Courier New" w:hAnsi="Courier New" w:cs="Courier New"/>
        </w:rPr>
      </w:pPr>
      <w:r w:rsidRPr="00BC2AA4">
        <w:rPr>
          <w:rFonts w:ascii="Courier New" w:hAnsi="Courier New" w:cs="Courier New"/>
        </w:rPr>
        <w:t xml:space="preserve">20 30 </w:t>
      </w:r>
    </w:p>
    <w:p w14:paraId="3F6CB25C" w14:textId="77777777" w:rsidR="0049158B" w:rsidRDefault="0049158B" w:rsidP="0049158B">
      <w:pPr>
        <w:spacing w:after="0"/>
        <w:rPr>
          <w:rFonts w:ascii="Courier New" w:hAnsi="Courier New" w:cs="Courier New"/>
        </w:rPr>
      </w:pPr>
      <w:r w:rsidRPr="00BC2AA4">
        <w:rPr>
          <w:rFonts w:ascii="Courier New" w:hAnsi="Courier New" w:cs="Courier New"/>
        </w:rPr>
        <w:t>0 30</w:t>
      </w:r>
    </w:p>
    <w:p w14:paraId="48034E29" w14:textId="77777777" w:rsidR="0049158B" w:rsidRPr="00BC2AA4" w:rsidRDefault="0049158B" w:rsidP="0049158B">
      <w:pPr>
        <w:spacing w:after="0"/>
        <w:rPr>
          <w:rFonts w:ascii="Courier New" w:hAnsi="Courier New" w:cs="Courier New"/>
        </w:rPr>
      </w:pPr>
    </w:p>
    <w:p w14:paraId="41DA5376" w14:textId="77777777" w:rsidR="0049158B" w:rsidRPr="0034075B" w:rsidRDefault="0049158B" w:rsidP="0049158B">
      <w:r w:rsidRPr="005A2B59">
        <w:t>The top of the polygon is defined by a surface that conforms to the top of layer 6. The bottom surface is defined by a constant depth at 4000 km below the surface of the ellipsoid and is unconstrained to conform to any particular layer (it may reside in different layers at different geographic locations). The boundary points are specified in longitude, latitude order so the box extends from 0N 0E in the lower left to 30N, 20E in the upper right. The reference point is located at 15N, 5E and is ‘outside’ the polygon.</w:t>
      </w:r>
    </w:p>
    <w:p w14:paraId="6FC0A42A" w14:textId="77777777" w:rsidR="0070281C" w:rsidRDefault="0070281C" w:rsidP="0070281C">
      <w:pPr>
        <w:pStyle w:val="Heading1"/>
      </w:pPr>
      <w:bookmarkStart w:id="25" w:name="_Toc49512248"/>
      <w:r>
        <w:t>Great circles</w:t>
      </w:r>
      <w:bookmarkEnd w:id="24"/>
      <w:bookmarkEnd w:id="25"/>
    </w:p>
    <w:p w14:paraId="4C66D857" w14:textId="77777777" w:rsidR="0070281C" w:rsidRDefault="0070281C" w:rsidP="0070281C">
      <w:r>
        <w:t xml:space="preserve">The </w:t>
      </w:r>
      <w:proofErr w:type="spellStart"/>
      <w:r>
        <w:t>GreatCircle</w:t>
      </w:r>
      <w:proofErr w:type="spellEnd"/>
      <w:r>
        <w:t xml:space="preserve"> class manages the information about a great circle path that extends from one</w:t>
      </w:r>
      <w:r w:rsidR="006E2CAE">
        <w:t xml:space="preserve"> point to another point, both of</w:t>
      </w:r>
      <w:r>
        <w:t xml:space="preserve"> which are located on the surface of a unit sphere.  It supports great circles where the distance from the </w:t>
      </w:r>
      <w:proofErr w:type="spellStart"/>
      <w:r w:rsidRPr="006E2CAE">
        <w:rPr>
          <w:i/>
        </w:rPr>
        <w:t>firstPoint</w:t>
      </w:r>
      <w:proofErr w:type="spellEnd"/>
      <w:r>
        <w:t xml:space="preserve"> to the </w:t>
      </w:r>
      <w:proofErr w:type="spellStart"/>
      <w:r w:rsidRPr="006E2CAE">
        <w:rPr>
          <w:i/>
        </w:rPr>
        <w:t>lastPoint</w:t>
      </w:r>
      <w:proofErr w:type="spellEnd"/>
      <w:r>
        <w:t xml:space="preserve"> are 0 to 2*PI radians apart, inclusive.  Either or both of the points may coincide with one of the poles of the Earth. </w:t>
      </w:r>
    </w:p>
    <w:p w14:paraId="20866FD4" w14:textId="77777777" w:rsidR="0070281C" w:rsidRDefault="0070281C" w:rsidP="0070281C">
      <w:r w:rsidRPr="00891D74">
        <w:t xml:space="preserve">There is </w:t>
      </w:r>
      <w:r>
        <w:t xml:space="preserve">a </w:t>
      </w:r>
      <w:r w:rsidRPr="00891D74">
        <w:t>method to retrieve a point that is located on the</w:t>
      </w:r>
      <w:r>
        <w:t xml:space="preserve"> </w:t>
      </w:r>
      <w:r w:rsidRPr="00891D74">
        <w:t>great circle at some specified distance from the first point of</w:t>
      </w:r>
      <w:r>
        <w:t xml:space="preserve"> </w:t>
      </w:r>
      <w:r w:rsidRPr="00891D74">
        <w:t>the great circle.</w:t>
      </w:r>
    </w:p>
    <w:p w14:paraId="607CD2E8" w14:textId="77777777" w:rsidR="0070281C" w:rsidRDefault="0070281C" w:rsidP="0070281C">
      <w:r w:rsidRPr="00891D74">
        <w:t xml:space="preserve">The method </w:t>
      </w:r>
      <w:proofErr w:type="spellStart"/>
      <w:proofErr w:type="gramStart"/>
      <w:r w:rsidRPr="008236FB">
        <w:rPr>
          <w:i/>
        </w:rPr>
        <w:t>getIntersection</w:t>
      </w:r>
      <w:proofErr w:type="spellEnd"/>
      <w:r w:rsidRPr="008236FB">
        <w:rPr>
          <w:i/>
        </w:rPr>
        <w:t>(</w:t>
      </w:r>
      <w:proofErr w:type="gramEnd"/>
      <w:r w:rsidRPr="008236FB">
        <w:rPr>
          <w:i/>
        </w:rPr>
        <w:t xml:space="preserve">other, </w:t>
      </w:r>
      <w:proofErr w:type="spellStart"/>
      <w:r w:rsidRPr="008236FB">
        <w:rPr>
          <w:i/>
        </w:rPr>
        <w:t>inRange</w:t>
      </w:r>
      <w:proofErr w:type="spellEnd"/>
      <w:r w:rsidRPr="008236FB">
        <w:rPr>
          <w:i/>
        </w:rPr>
        <w:t>)</w:t>
      </w:r>
      <w:r w:rsidRPr="00891D74">
        <w:t xml:space="preserve"> will return a point that is</w:t>
      </w:r>
      <w:r>
        <w:t xml:space="preserve"> </w:t>
      </w:r>
      <w:r w:rsidRPr="00891D74">
        <w:t>located at the intersection of two great circles.  In general,</w:t>
      </w:r>
      <w:r>
        <w:t xml:space="preserve"> </w:t>
      </w:r>
      <w:r w:rsidRPr="00891D74">
        <w:t>two great circles intersect at two points, and this method returns</w:t>
      </w:r>
      <w:r>
        <w:t xml:space="preserve"> </w:t>
      </w:r>
      <w:r w:rsidRPr="00891D74">
        <w:t xml:space="preserve">the one that is encountered first as one </w:t>
      </w:r>
      <w:proofErr w:type="gramStart"/>
      <w:r w:rsidRPr="00891D74">
        <w:t>moves</w:t>
      </w:r>
      <w:proofErr w:type="gramEnd"/>
      <w:r w:rsidRPr="00891D74">
        <w:t xml:space="preserve"> away from the first</w:t>
      </w:r>
      <w:r>
        <w:t xml:space="preserve"> </w:t>
      </w:r>
      <w:r w:rsidRPr="00891D74">
        <w:t xml:space="preserve">point of the first </w:t>
      </w:r>
      <w:proofErr w:type="spellStart"/>
      <w:r w:rsidRPr="00891D74">
        <w:t>GreatCircle</w:t>
      </w:r>
      <w:proofErr w:type="spellEnd"/>
      <w:r w:rsidRPr="00891D74">
        <w:t xml:space="preserve">.  If the </w:t>
      </w:r>
      <w:r>
        <w:t xml:space="preserve">Boolean </w:t>
      </w:r>
      <w:r w:rsidR="006E2CAE">
        <w:t xml:space="preserve">argument </w:t>
      </w:r>
      <w:proofErr w:type="spellStart"/>
      <w:r w:rsidRPr="006E2CAE">
        <w:rPr>
          <w:i/>
        </w:rPr>
        <w:t>i</w:t>
      </w:r>
      <w:r w:rsidR="006E2CAE" w:rsidRPr="006E2CAE">
        <w:rPr>
          <w:i/>
        </w:rPr>
        <w:t>nRange</w:t>
      </w:r>
      <w:proofErr w:type="spellEnd"/>
      <w:r w:rsidRPr="00891D74">
        <w:t xml:space="preserve"> is true, then the method will only return</w:t>
      </w:r>
      <w:r>
        <w:t xml:space="preserve"> </w:t>
      </w:r>
      <w:r w:rsidRPr="00891D74">
        <w:t>a point if the point falls within the range of both great circles.</w:t>
      </w:r>
      <w:r>
        <w:t xml:space="preserve"> </w:t>
      </w:r>
      <w:r w:rsidRPr="00891D74">
        <w:t>In other words, the point of intersection has to reside in between</w:t>
      </w:r>
      <w:r>
        <w:t xml:space="preserve"> </w:t>
      </w:r>
      <w:r w:rsidRPr="00891D74">
        <w:t>the first and last poin</w:t>
      </w:r>
      <w:r>
        <w:t xml:space="preserve">t of both great circles.  If </w:t>
      </w:r>
      <w:proofErr w:type="spellStart"/>
      <w:r w:rsidRPr="008236FB">
        <w:rPr>
          <w:i/>
        </w:rPr>
        <w:t>inRange</w:t>
      </w:r>
      <w:proofErr w:type="spellEnd"/>
      <w:r w:rsidRPr="00891D74">
        <w:t xml:space="preserve"> is</w:t>
      </w:r>
      <w:r>
        <w:t xml:space="preserve"> </w:t>
      </w:r>
      <w:r w:rsidRPr="00891D74">
        <w:t>false, then that constraint is not applied.</w:t>
      </w:r>
    </w:p>
    <w:p w14:paraId="2FB405A5" w14:textId="77777777" w:rsidR="0070281C" w:rsidRDefault="0070281C" w:rsidP="0070281C">
      <w:proofErr w:type="spellStart"/>
      <w:r w:rsidRPr="00891D74">
        <w:t>GreatCircle</w:t>
      </w:r>
      <w:proofErr w:type="spellEnd"/>
      <w:r w:rsidRPr="00891D74">
        <w:t xml:space="preserve"> has the ability to transform the coordinates of an</w:t>
      </w:r>
      <w:r>
        <w:t xml:space="preserve"> </w:t>
      </w:r>
      <w:r w:rsidRPr="00891D74">
        <w:t>input point so that it resides in the plane of the great circle.</w:t>
      </w:r>
      <w:r>
        <w:t xml:space="preserve"> </w:t>
      </w:r>
      <w:r w:rsidRPr="00891D74">
        <w:t>This is useful for extracting slices from a 3D model for plotting purposes.</w:t>
      </w:r>
    </w:p>
    <w:p w14:paraId="28494BFB" w14:textId="77777777" w:rsidR="0070281C" w:rsidRDefault="0070281C" w:rsidP="0070281C">
      <w:r w:rsidRPr="00891D74">
        <w:t>The z-coordinate of the transformed point will point</w:t>
      </w:r>
      <w:r>
        <w:t xml:space="preserve"> </w:t>
      </w:r>
      <w:r w:rsidRPr="00891D74">
        <w:t>out of the plane of the great circle toward the observer.</w:t>
      </w:r>
      <w:r>
        <w:t xml:space="preserve"> </w:t>
      </w:r>
      <w:r w:rsidRPr="00891D74">
        <w:t>The y-coordinate of the transformed point will be equal to the</w:t>
      </w:r>
      <w:r>
        <w:t xml:space="preserve"> </w:t>
      </w:r>
      <w:r w:rsidRPr="00891D74">
        <w:t>normalized vector sum of the first and last point of the great</w:t>
      </w:r>
      <w:r>
        <w:t xml:space="preserve"> </w:t>
      </w:r>
      <w:r w:rsidRPr="00891D74">
        <w:t>circle and the x-coordinate will be y cross z.</w:t>
      </w:r>
    </w:p>
    <w:p w14:paraId="1EF4A923" w14:textId="77777777" w:rsidR="0070281C" w:rsidRDefault="0070281C" w:rsidP="0070281C">
      <w:r>
        <w:t>The key to successfully defining a great circle path is successfully determining the unit vector that is normal to the plane of the great circle (</w:t>
      </w:r>
      <w:proofErr w:type="spellStart"/>
      <w:r w:rsidRPr="006E2CAE">
        <w:rPr>
          <w:i/>
        </w:rPr>
        <w:t>firstPoint</w:t>
      </w:r>
      <w:proofErr w:type="spellEnd"/>
      <w:r w:rsidRPr="006E2CAE">
        <w:rPr>
          <w:i/>
        </w:rPr>
        <w:t xml:space="preserve"> </w:t>
      </w:r>
      <w:r w:rsidRPr="006E2CAE">
        <w:t>cross</w:t>
      </w:r>
      <w:r w:rsidRPr="006E2CAE">
        <w:rPr>
          <w:i/>
        </w:rPr>
        <w:t xml:space="preserve"> </w:t>
      </w:r>
      <w:proofErr w:type="spellStart"/>
      <w:r w:rsidRPr="006E2CAE">
        <w:rPr>
          <w:i/>
        </w:rPr>
        <w:t>lastPoint</w:t>
      </w:r>
      <w:proofErr w:type="spellEnd"/>
      <w:r>
        <w:t xml:space="preserve">, normalized to unit length).  For great circles where the distance from </w:t>
      </w:r>
      <w:proofErr w:type="spellStart"/>
      <w:r w:rsidRPr="006E2CAE">
        <w:rPr>
          <w:i/>
        </w:rPr>
        <w:t>firstPoint</w:t>
      </w:r>
      <w:proofErr w:type="spellEnd"/>
      <w:r>
        <w:t xml:space="preserve"> to </w:t>
      </w:r>
      <w:proofErr w:type="spellStart"/>
      <w:r w:rsidRPr="006E2CAE">
        <w:rPr>
          <w:i/>
        </w:rPr>
        <w:t>lastPoint</w:t>
      </w:r>
      <w:proofErr w:type="spellEnd"/>
      <w:r>
        <w:t xml:space="preserve"> is more than zero and less than </w:t>
      </w:r>
      <w:r w:rsidRPr="006E2CAE">
        <w:rPr>
          <w:i/>
        </w:rPr>
        <w:t>PI</w:t>
      </w:r>
      <w:r>
        <w:t xml:space="preserve"> radians, this is straightforward.  But for great circles longer than PI radians, great circles of exactly zero, PI or 2*PI radians length, or great circles where the first point resides on one of the poles, complications arise.</w:t>
      </w:r>
    </w:p>
    <w:p w14:paraId="2B096C19" w14:textId="77777777" w:rsidR="0070281C" w:rsidRDefault="0070281C" w:rsidP="0070281C">
      <w:r>
        <w:t xml:space="preserve">To determine the normal to the great circle, three constructors are provided (besides the default constructor that does nothing).  </w:t>
      </w:r>
    </w:p>
    <w:p w14:paraId="2384C065" w14:textId="77777777" w:rsidR="0070281C" w:rsidRDefault="0070281C" w:rsidP="0070281C">
      <w:r>
        <w:lastRenderedPageBreak/>
        <w:t xml:space="preserve">The first constructor is the most general.  It takes four arguments: </w:t>
      </w:r>
      <w:proofErr w:type="spellStart"/>
      <w:r w:rsidRPr="00C5436E">
        <w:rPr>
          <w:i/>
        </w:rPr>
        <w:t>firstPoint</w:t>
      </w:r>
      <w:proofErr w:type="spellEnd"/>
      <w:r>
        <w:t xml:space="preserve"> (unit vector), </w:t>
      </w:r>
      <w:proofErr w:type="spellStart"/>
      <w:r w:rsidRPr="004020AD">
        <w:rPr>
          <w:i/>
        </w:rPr>
        <w:t>intermediatePoint</w:t>
      </w:r>
      <w:proofErr w:type="spellEnd"/>
      <w:r>
        <w:t xml:space="preserve"> (unit vector), </w:t>
      </w:r>
      <w:proofErr w:type="spellStart"/>
      <w:r w:rsidRPr="00C5436E">
        <w:rPr>
          <w:i/>
        </w:rPr>
        <w:t>lastPoint</w:t>
      </w:r>
      <w:proofErr w:type="spellEnd"/>
      <w:r>
        <w:t xml:space="preserve"> (unit vector) and </w:t>
      </w:r>
      <w:proofErr w:type="spellStart"/>
      <w:r w:rsidRPr="00C5436E">
        <w:rPr>
          <w:i/>
        </w:rPr>
        <w:t>shortestPath</w:t>
      </w:r>
      <w:proofErr w:type="spellEnd"/>
      <w:r>
        <w:t xml:space="preserve"> (</w:t>
      </w:r>
      <w:proofErr w:type="spellStart"/>
      <w:r>
        <w:t>boolean</w:t>
      </w:r>
      <w:proofErr w:type="spellEnd"/>
      <w:r>
        <w:t xml:space="preserve">).  The </w:t>
      </w:r>
      <w:r w:rsidRPr="006E2CAE">
        <w:rPr>
          <w:i/>
        </w:rPr>
        <w:t>normal</w:t>
      </w:r>
      <w:r>
        <w:t xml:space="preserve"> is computed as </w:t>
      </w:r>
      <w:proofErr w:type="spellStart"/>
      <w:r w:rsidRPr="006E2CAE">
        <w:rPr>
          <w:i/>
        </w:rPr>
        <w:t>firstPoint</w:t>
      </w:r>
      <w:proofErr w:type="spellEnd"/>
      <w:r>
        <w:t xml:space="preserve"> cross </w:t>
      </w:r>
      <w:proofErr w:type="spellStart"/>
      <w:r w:rsidRPr="006E2CAE">
        <w:rPr>
          <w:i/>
        </w:rPr>
        <w:t>lastPoint</w:t>
      </w:r>
      <w:proofErr w:type="spellEnd"/>
      <w:r>
        <w:t xml:space="preserve"> normalized to unit length.  If the distance from </w:t>
      </w:r>
      <w:proofErr w:type="spellStart"/>
      <w:r w:rsidRPr="006E2CAE">
        <w:rPr>
          <w:i/>
        </w:rPr>
        <w:t>firstPoint</w:t>
      </w:r>
      <w:proofErr w:type="spellEnd"/>
      <w:r>
        <w:t xml:space="preserve"> to </w:t>
      </w:r>
      <w:proofErr w:type="spellStart"/>
      <w:r w:rsidRPr="006E2CAE">
        <w:rPr>
          <w:i/>
        </w:rPr>
        <w:t>lastPoint</w:t>
      </w:r>
      <w:proofErr w:type="spellEnd"/>
      <w:r>
        <w:t xml:space="preserve"> is greater than zero and less than </w:t>
      </w:r>
      <w:r w:rsidRPr="006E2CAE">
        <w:rPr>
          <w:i/>
        </w:rPr>
        <w:t>PI</w:t>
      </w:r>
      <w:r>
        <w:t xml:space="preserve"> radians, then the resulting normal will have finite length and will have been successfully computed.  If, however, the distance from </w:t>
      </w:r>
      <w:proofErr w:type="spellStart"/>
      <w:r w:rsidRPr="006E2CAE">
        <w:rPr>
          <w:i/>
        </w:rPr>
        <w:t>firstPoint</w:t>
      </w:r>
      <w:proofErr w:type="spellEnd"/>
      <w:r>
        <w:t xml:space="preserve"> to </w:t>
      </w:r>
      <w:proofErr w:type="spellStart"/>
      <w:r w:rsidRPr="006E2CAE">
        <w:rPr>
          <w:i/>
        </w:rPr>
        <w:t>lastPoint</w:t>
      </w:r>
      <w:proofErr w:type="spellEnd"/>
      <w:r>
        <w:t xml:space="preserve"> is exactly 0 or PI radians, then </w:t>
      </w:r>
      <w:r w:rsidRPr="006E2CAE">
        <w:rPr>
          <w:i/>
        </w:rPr>
        <w:t>normal</w:t>
      </w:r>
      <w:r>
        <w:t xml:space="preserve"> will have zero length.  In this case, a second attempt to compute the </w:t>
      </w:r>
      <w:r w:rsidRPr="006E2CAE">
        <w:rPr>
          <w:i/>
        </w:rPr>
        <w:t>normal</w:t>
      </w:r>
      <w:r>
        <w:t xml:space="preserve"> is executed by computing </w:t>
      </w:r>
      <w:proofErr w:type="spellStart"/>
      <w:r w:rsidRPr="006E2CAE">
        <w:rPr>
          <w:i/>
        </w:rPr>
        <w:t>firstPoint</w:t>
      </w:r>
      <w:proofErr w:type="spellEnd"/>
      <w:r>
        <w:t xml:space="preserve"> cross </w:t>
      </w:r>
      <w:proofErr w:type="spellStart"/>
      <w:r w:rsidRPr="006E2CAE">
        <w:rPr>
          <w:i/>
        </w:rPr>
        <w:t>intermediatePoint</w:t>
      </w:r>
      <w:proofErr w:type="spellEnd"/>
      <w:r>
        <w:t xml:space="preserve">.  If this is successful, the calculation proceeds.  If not successful, then the </w:t>
      </w:r>
      <w:r w:rsidRPr="006E2CAE">
        <w:rPr>
          <w:i/>
        </w:rPr>
        <w:t>normal</w:t>
      </w:r>
      <w:r>
        <w:t xml:space="preserve"> is computed as the first of: </w:t>
      </w:r>
      <w:proofErr w:type="spellStart"/>
      <w:r w:rsidRPr="006E2CAE">
        <w:rPr>
          <w:i/>
        </w:rPr>
        <w:t>firstPoint</w:t>
      </w:r>
      <w:proofErr w:type="spellEnd"/>
      <w:r>
        <w:t xml:space="preserve"> cross </w:t>
      </w:r>
      <w:r w:rsidR="006E2CAE" w:rsidRPr="006E2CAE">
        <w:rPr>
          <w:i/>
        </w:rPr>
        <w:t>Z</w:t>
      </w:r>
      <w:r>
        <w:t xml:space="preserve">, </w:t>
      </w:r>
      <w:proofErr w:type="spellStart"/>
      <w:r w:rsidRPr="006E2CAE">
        <w:rPr>
          <w:i/>
        </w:rPr>
        <w:t>firstPoint</w:t>
      </w:r>
      <w:proofErr w:type="spellEnd"/>
      <w:r>
        <w:t xml:space="preserve"> cross </w:t>
      </w:r>
      <w:r w:rsidRPr="006E2CAE">
        <w:rPr>
          <w:i/>
        </w:rPr>
        <w:t>Y</w:t>
      </w:r>
      <w:r>
        <w:t xml:space="preserve"> or </w:t>
      </w:r>
      <w:proofErr w:type="spellStart"/>
      <w:r w:rsidRPr="006E2CAE">
        <w:rPr>
          <w:i/>
        </w:rPr>
        <w:t>firstPoint</w:t>
      </w:r>
      <w:proofErr w:type="spellEnd"/>
      <w:r>
        <w:t xml:space="preserve"> cross </w:t>
      </w:r>
      <w:r w:rsidRPr="006E2CAE">
        <w:rPr>
          <w:i/>
        </w:rPr>
        <w:t>X</w:t>
      </w:r>
      <w:r>
        <w:t xml:space="preserve">, whichever produces a finite length normal first.  </w:t>
      </w:r>
      <w:r w:rsidRPr="006E2CAE">
        <w:rPr>
          <w:i/>
        </w:rPr>
        <w:t>Z</w:t>
      </w:r>
      <w:r>
        <w:t xml:space="preserve"> is the north pole, </w:t>
      </w:r>
      <w:r w:rsidRPr="006E2CAE">
        <w:rPr>
          <w:i/>
        </w:rPr>
        <w:t>Y</w:t>
      </w:r>
      <w:r>
        <w:t xml:space="preserve"> is (0N, 90E) and </w:t>
      </w:r>
      <w:r w:rsidRPr="006E2CAE">
        <w:rPr>
          <w:i/>
        </w:rPr>
        <w:t>X</w:t>
      </w:r>
      <w:r>
        <w:t xml:space="preserve"> is (0N, 0E).  One of these calculations is guaranteed to produce a valid </w:t>
      </w:r>
      <w:r w:rsidRPr="006E2CAE">
        <w:rPr>
          <w:i/>
        </w:rPr>
        <w:t>normal</w:t>
      </w:r>
      <w:r>
        <w:t xml:space="preserve">.  Once the </w:t>
      </w:r>
      <w:r w:rsidRPr="006E2CAE">
        <w:rPr>
          <w:i/>
        </w:rPr>
        <w:t>normal</w:t>
      </w:r>
      <w:r>
        <w:t xml:space="preserve"> has been computed, then the </w:t>
      </w:r>
      <w:proofErr w:type="spellStart"/>
      <w:r w:rsidRPr="004020AD">
        <w:rPr>
          <w:i/>
        </w:rPr>
        <w:t>shortestPath</w:t>
      </w:r>
      <w:proofErr w:type="spellEnd"/>
      <w:r>
        <w:t xml:space="preserve"> argument is considered.  If </w:t>
      </w:r>
      <w:proofErr w:type="spellStart"/>
      <w:r w:rsidRPr="004020AD">
        <w:rPr>
          <w:i/>
        </w:rPr>
        <w:t>shortestPath</w:t>
      </w:r>
      <w:proofErr w:type="spellEnd"/>
      <w:r>
        <w:t xml:space="preserve"> is true, then no further action is taken, resulting in a great circle with length less than or equal to </w:t>
      </w:r>
      <w:r w:rsidRPr="006E2CAE">
        <w:rPr>
          <w:i/>
        </w:rPr>
        <w:t>PI</w:t>
      </w:r>
      <w:r>
        <w:t xml:space="preserve"> radians.  If </w:t>
      </w:r>
      <w:proofErr w:type="spellStart"/>
      <w:r w:rsidRPr="004020AD">
        <w:rPr>
          <w:i/>
        </w:rPr>
        <w:t>shortestPath</w:t>
      </w:r>
      <w:proofErr w:type="spellEnd"/>
      <w:r>
        <w:t xml:space="preserve"> is false then the normal is negated, effectively forcing the great circle to go the long way around the globe to get from </w:t>
      </w:r>
      <w:proofErr w:type="spellStart"/>
      <w:r w:rsidRPr="004020AD">
        <w:rPr>
          <w:i/>
        </w:rPr>
        <w:t>firstPoint</w:t>
      </w:r>
      <w:proofErr w:type="spellEnd"/>
      <w:r>
        <w:t xml:space="preserve"> to </w:t>
      </w:r>
      <w:proofErr w:type="spellStart"/>
      <w:r w:rsidRPr="004020AD">
        <w:rPr>
          <w:i/>
        </w:rPr>
        <w:t>lastPoint</w:t>
      </w:r>
      <w:proofErr w:type="spellEnd"/>
      <w:r>
        <w:t xml:space="preserve">.  When </w:t>
      </w:r>
      <w:proofErr w:type="spellStart"/>
      <w:r w:rsidRPr="004020AD">
        <w:rPr>
          <w:i/>
        </w:rPr>
        <w:t>shortestPath</w:t>
      </w:r>
      <w:proofErr w:type="spellEnd"/>
      <w:r>
        <w:t xml:space="preserve"> is false the length of the great circle will be &gt;= </w:t>
      </w:r>
      <w:r w:rsidRPr="006E2CAE">
        <w:rPr>
          <w:i/>
        </w:rPr>
        <w:t>PI</w:t>
      </w:r>
      <w:r>
        <w:t xml:space="preserve"> and &lt;= 2*</w:t>
      </w:r>
      <w:r w:rsidRPr="006E2CAE">
        <w:rPr>
          <w:i/>
        </w:rPr>
        <w:t>PI</w:t>
      </w:r>
      <w:r>
        <w:t xml:space="preserve">.  For example, when </w:t>
      </w:r>
      <w:proofErr w:type="spellStart"/>
      <w:r w:rsidRPr="006E2CAE">
        <w:rPr>
          <w:i/>
        </w:rPr>
        <w:t>shortestPath</w:t>
      </w:r>
      <w:proofErr w:type="spellEnd"/>
      <w:r>
        <w:t xml:space="preserve"> is true, a great circle path from (10N, 0E) to (30N, 0E) will proceed in a northerly direction for a distance of 20 degrees to get from </w:t>
      </w:r>
      <w:proofErr w:type="spellStart"/>
      <w:r w:rsidRPr="006E2CAE">
        <w:rPr>
          <w:i/>
        </w:rPr>
        <w:t>firstPoint</w:t>
      </w:r>
      <w:proofErr w:type="spellEnd"/>
      <w:r>
        <w:t xml:space="preserve"> to </w:t>
      </w:r>
      <w:proofErr w:type="spellStart"/>
      <w:r w:rsidRPr="006E2CAE">
        <w:rPr>
          <w:i/>
        </w:rPr>
        <w:t>lastPoint</w:t>
      </w:r>
      <w:proofErr w:type="spellEnd"/>
      <w:r>
        <w:t xml:space="preserve">.  But if </w:t>
      </w:r>
      <w:proofErr w:type="spellStart"/>
      <w:r w:rsidRPr="004020AD">
        <w:rPr>
          <w:i/>
        </w:rPr>
        <w:t>shortestPath</w:t>
      </w:r>
      <w:proofErr w:type="spellEnd"/>
      <w:r>
        <w:t xml:space="preserve"> is false, the great circle will proceed in a southerly direction for 340 degrees to get from </w:t>
      </w:r>
      <w:proofErr w:type="spellStart"/>
      <w:r w:rsidRPr="006E2CAE">
        <w:rPr>
          <w:i/>
        </w:rPr>
        <w:t>firstPoint</w:t>
      </w:r>
      <w:proofErr w:type="spellEnd"/>
      <w:r>
        <w:t xml:space="preserve"> to </w:t>
      </w:r>
      <w:proofErr w:type="spellStart"/>
      <w:r w:rsidRPr="006E2CAE">
        <w:rPr>
          <w:i/>
        </w:rPr>
        <w:t>lastPoint</w:t>
      </w:r>
      <w:proofErr w:type="spellEnd"/>
      <w:r>
        <w:t>.</w:t>
      </w:r>
    </w:p>
    <w:p w14:paraId="36D596D8" w14:textId="77777777" w:rsidR="0070281C" w:rsidRDefault="0070281C" w:rsidP="0070281C">
      <w:r>
        <w:t xml:space="preserve">The second constructor is a simplification of the first, taking only 3 arguments:  </w:t>
      </w:r>
      <w:proofErr w:type="spellStart"/>
      <w:r w:rsidRPr="00C5436E">
        <w:rPr>
          <w:i/>
        </w:rPr>
        <w:t>firstPoint</w:t>
      </w:r>
      <w:proofErr w:type="spellEnd"/>
      <w:r>
        <w:t xml:space="preserve"> (unit vector), </w:t>
      </w:r>
      <w:proofErr w:type="spellStart"/>
      <w:r w:rsidRPr="00C5436E">
        <w:rPr>
          <w:i/>
        </w:rPr>
        <w:t>lastPoint</w:t>
      </w:r>
      <w:proofErr w:type="spellEnd"/>
      <w:r>
        <w:t xml:space="preserve"> (unit vector) and </w:t>
      </w:r>
      <w:proofErr w:type="spellStart"/>
      <w:r w:rsidRPr="00C5436E">
        <w:rPr>
          <w:i/>
        </w:rPr>
        <w:t>shortestPath</w:t>
      </w:r>
      <w:proofErr w:type="spellEnd"/>
      <w:r>
        <w:t xml:space="preserve"> (</w:t>
      </w:r>
      <w:proofErr w:type="spellStart"/>
      <w:r>
        <w:t>boolean</w:t>
      </w:r>
      <w:proofErr w:type="spellEnd"/>
      <w:r>
        <w:t xml:space="preserve">).  It calls the first constructor with </w:t>
      </w:r>
      <w:proofErr w:type="spellStart"/>
      <w:r w:rsidRPr="006E2CAE">
        <w:rPr>
          <w:i/>
        </w:rPr>
        <w:t>intermediatePoint</w:t>
      </w:r>
      <w:proofErr w:type="spellEnd"/>
      <w:r>
        <w:t xml:space="preserve"> set to NULL.  This is useful in cases where the calling application is certain that great circles of length exactly 0 or </w:t>
      </w:r>
      <w:r w:rsidRPr="006E2CAE">
        <w:rPr>
          <w:i/>
        </w:rPr>
        <w:t>PI</w:t>
      </w:r>
      <w:r>
        <w:t xml:space="preserve"> radians will not happen or is willing to accept an arbitrary path if it does </w:t>
      </w:r>
      <w:proofErr w:type="gramStart"/>
      <w:r>
        <w:t>happens</w:t>
      </w:r>
      <w:proofErr w:type="gramEnd"/>
      <w:r>
        <w:t>.</w:t>
      </w:r>
    </w:p>
    <w:p w14:paraId="3B08A021" w14:textId="77777777" w:rsidR="0070281C" w:rsidRDefault="0070281C" w:rsidP="0070281C">
      <w:r>
        <w:t xml:space="preserve">There is a third constructor that takes 3 arguments: </w:t>
      </w:r>
      <w:proofErr w:type="spellStart"/>
      <w:r w:rsidRPr="006E2CAE">
        <w:rPr>
          <w:i/>
        </w:rPr>
        <w:t>firstPoint</w:t>
      </w:r>
      <w:proofErr w:type="spellEnd"/>
      <w:r>
        <w:t xml:space="preserve"> (unit vector), distance (radians) and azimuth (radians).  The </w:t>
      </w:r>
      <w:proofErr w:type="spellStart"/>
      <w:r w:rsidRPr="006E2CAE">
        <w:rPr>
          <w:i/>
        </w:rPr>
        <w:t>lastPoint</w:t>
      </w:r>
      <w:proofErr w:type="spellEnd"/>
      <w:r>
        <w:t xml:space="preserve"> of the great circle is computed by moving the first point the specified distance in the specified direction.  This constructor can produce great circles where the distance from </w:t>
      </w:r>
      <w:proofErr w:type="spellStart"/>
      <w:r w:rsidRPr="006E2CAE">
        <w:rPr>
          <w:i/>
        </w:rPr>
        <w:t>firstPoint</w:t>
      </w:r>
      <w:proofErr w:type="spellEnd"/>
      <w:r>
        <w:t xml:space="preserve"> to </w:t>
      </w:r>
      <w:proofErr w:type="spellStart"/>
      <w:r w:rsidRPr="006E2CAE">
        <w:rPr>
          <w:i/>
        </w:rPr>
        <w:t>lastPoint</w:t>
      </w:r>
      <w:proofErr w:type="spellEnd"/>
      <w:r>
        <w:t xml:space="preserve"> is &gt;= 0 and &lt;= 2*PI, inclusive.  It can fail, however, if </w:t>
      </w:r>
      <w:proofErr w:type="spellStart"/>
      <w:r w:rsidRPr="006E2CAE">
        <w:rPr>
          <w:i/>
        </w:rPr>
        <w:t>firstPoint</w:t>
      </w:r>
      <w:proofErr w:type="spellEnd"/>
      <w:r>
        <w:t xml:space="preserve"> coincides with either of the poles because the notion of azimuth from a pole in undetermined.</w:t>
      </w:r>
    </w:p>
    <w:p w14:paraId="54F3ECA7" w14:textId="77777777" w:rsidR="002F518B" w:rsidRDefault="002F518B" w:rsidP="00832886">
      <w:pPr>
        <w:pStyle w:val="Heading1"/>
      </w:pPr>
      <w:bookmarkStart w:id="26" w:name="_Toc49512249"/>
      <w:r>
        <w:t>Ellipsoids</w:t>
      </w:r>
      <w:bookmarkEnd w:id="26"/>
    </w:p>
    <w:p w14:paraId="2CCA9444" w14:textId="77777777" w:rsidR="002F518B" w:rsidRDefault="002F518B" w:rsidP="002F518B">
      <w:proofErr w:type="spellStart"/>
      <w:r>
        <w:t>GeoTess</w:t>
      </w:r>
      <w:proofErr w:type="spellEnd"/>
      <w:r>
        <w:t xml:space="preserve"> is </w:t>
      </w:r>
      <w:r w:rsidR="00DC7951">
        <w:t xml:space="preserve">only modestly dependent on the ellipsoids often used to define the shape of the Earth.  In general, ellipsoids are important for two purposes: (1) they are used to convert </w:t>
      </w:r>
      <w:r w:rsidR="00CD6E3C">
        <w:t xml:space="preserve">between </w:t>
      </w:r>
      <w:r w:rsidR="00DC7951">
        <w:t xml:space="preserve">geographic </w:t>
      </w:r>
      <w:r w:rsidR="00CD6E3C">
        <w:t>and</w:t>
      </w:r>
      <w:r w:rsidR="00DC7951">
        <w:t xml:space="preserve"> geocentric latitude and (2) they are </w:t>
      </w:r>
      <w:r w:rsidR="00A0404E">
        <w:t xml:space="preserve">used to convert between radius, </w:t>
      </w:r>
      <w:r w:rsidR="00DC7951">
        <w:t>measur</w:t>
      </w:r>
      <w:r w:rsidR="00A0404E">
        <w:t xml:space="preserve">ed from the center of the Earth, to depth </w:t>
      </w:r>
      <w:r w:rsidR="00DC7951">
        <w:t>measured from the s</w:t>
      </w:r>
      <w:r w:rsidR="00A0404E">
        <w:t>urface of a specified ellipsoid</w:t>
      </w:r>
      <w:r w:rsidR="00DC7951">
        <w:t xml:space="preserve">.  </w:t>
      </w:r>
      <w:proofErr w:type="spellStart"/>
      <w:r w:rsidR="00DC7951">
        <w:t>GeoTess</w:t>
      </w:r>
      <w:proofErr w:type="spellEnd"/>
      <w:r w:rsidR="00DC7951">
        <w:t xml:space="preserve"> is inherently not dependent on either of these factors because (1) the geographic locations of all vertices are stored and manipulated as Earth-centered unit vectors, which are independent of ellipsoid, and (2) the radial positions of all grid nodes are specified, stored and manipulated as radii measured in km from the center of the Earth.  </w:t>
      </w:r>
    </w:p>
    <w:p w14:paraId="72A6C71F" w14:textId="77777777" w:rsidR="00DC7951" w:rsidRDefault="00DC7951" w:rsidP="002F518B"/>
    <w:p w14:paraId="0331E8FA" w14:textId="77777777" w:rsidR="00DC7951" w:rsidRPr="006A002B" w:rsidRDefault="00DC7951" w:rsidP="002F518B">
      <w:r>
        <w:t xml:space="preserve">That said, model developers may have used </w:t>
      </w:r>
      <w:r w:rsidR="00A0404E">
        <w:t xml:space="preserve">a </w:t>
      </w:r>
      <w:r>
        <w:t xml:space="preserve">particular Earth ellipsoid when they converted depth information to radii for purposes of model population and they may wish to store in the model the name of the ellipsoid that was used to populate the model.  </w:t>
      </w:r>
      <w:proofErr w:type="gramStart"/>
      <w:r>
        <w:t>So</w:t>
      </w:r>
      <w:proofErr w:type="gramEnd"/>
      <w:r>
        <w:t xml:space="preserve"> starting with </w:t>
      </w:r>
      <w:proofErr w:type="spellStart"/>
      <w:r>
        <w:t>GeoTess</w:t>
      </w:r>
      <w:proofErr w:type="spellEnd"/>
      <w:r>
        <w:t xml:space="preserve"> </w:t>
      </w:r>
      <w:r w:rsidR="00A0404E">
        <w:t xml:space="preserve">version 2.2.0 </w:t>
      </w:r>
      <w:r>
        <w:t xml:space="preserve">the binary and ascii model file formats were modified to include storage of the name of an Earth </w:t>
      </w:r>
      <w:r>
        <w:lastRenderedPageBreak/>
        <w:t xml:space="preserve">ellipsoid that is associated with the model.  </w:t>
      </w:r>
      <w:r w:rsidR="00A0404E">
        <w:t xml:space="preserve">This entailed incrementing the model file format number from 1 to 2 (see the appendix).  There are facilities provided in the </w:t>
      </w:r>
      <w:proofErr w:type="spellStart"/>
      <w:r w:rsidR="00A0404E">
        <w:t>GeoTess</w:t>
      </w:r>
      <w:proofErr w:type="spellEnd"/>
      <w:r w:rsidR="00A0404E">
        <w:t xml:space="preserve"> software to manipulate geographic information and for retrieving the radius of the ellipsoid at a specified latitude.  See functions </w:t>
      </w:r>
      <w:proofErr w:type="spellStart"/>
      <w:r w:rsidR="00A0404E" w:rsidRPr="00A0404E">
        <w:rPr>
          <w:i/>
        </w:rPr>
        <w:t>GeoTessModel.getEarthShape</w:t>
      </w:r>
      <w:proofErr w:type="spellEnd"/>
      <w:r w:rsidR="00A0404E">
        <w:t>() for more information.</w:t>
      </w:r>
      <w:r w:rsidR="006A002B">
        <w:t xml:space="preserve">  The section </w:t>
      </w:r>
      <w:r w:rsidR="006A002B" w:rsidRPr="006A002B">
        <w:rPr>
          <w:i/>
        </w:rPr>
        <w:t>Manipulation of Geographic Locations on an Ellipsoidal Earth</w:t>
      </w:r>
      <w:r w:rsidR="006A002B">
        <w:t xml:space="preserve"> describes how </w:t>
      </w:r>
      <w:proofErr w:type="spellStart"/>
      <w:r w:rsidR="006A002B">
        <w:t>GeoTess</w:t>
      </w:r>
      <w:proofErr w:type="spellEnd"/>
      <w:r w:rsidR="006A002B">
        <w:t xml:space="preserve"> manages geographic information and Earth ellipsoids.</w:t>
      </w:r>
    </w:p>
    <w:p w14:paraId="2CC363E9" w14:textId="77777777" w:rsidR="00A0404E" w:rsidRDefault="00A0404E" w:rsidP="002F518B">
      <w:r>
        <w:t xml:space="preserve">The Earth ellipsoids </w:t>
      </w:r>
      <w:r w:rsidR="00CD6E3C">
        <w:t xml:space="preserve">supported by </w:t>
      </w:r>
      <w:proofErr w:type="spellStart"/>
      <w:r w:rsidR="00CD6E3C">
        <w:t>GeoTess</w:t>
      </w:r>
      <w:proofErr w:type="spellEnd"/>
      <w:r w:rsidR="00CD6E3C">
        <w:t xml:space="preserve"> include</w:t>
      </w:r>
      <w:r>
        <w:t>:</w:t>
      </w:r>
    </w:p>
    <w:tbl>
      <w:tblPr>
        <w:tblStyle w:val="TableGrid"/>
        <w:tblW w:w="0" w:type="auto"/>
        <w:tblLook w:val="04A0" w:firstRow="1" w:lastRow="0" w:firstColumn="1" w:lastColumn="0" w:noHBand="0" w:noVBand="1"/>
      </w:tblPr>
      <w:tblGrid>
        <w:gridCol w:w="2076"/>
        <w:gridCol w:w="2076"/>
        <w:gridCol w:w="2076"/>
      </w:tblGrid>
      <w:tr w:rsidR="00A0404E" w14:paraId="2430A855" w14:textId="77777777" w:rsidTr="00383B8F">
        <w:tc>
          <w:tcPr>
            <w:tcW w:w="2076" w:type="dxa"/>
          </w:tcPr>
          <w:p w14:paraId="5EDCB81D" w14:textId="77777777" w:rsidR="00A0404E" w:rsidRDefault="00A0404E" w:rsidP="00383B8F">
            <w:pPr>
              <w:spacing w:after="0"/>
              <w:jc w:val="center"/>
            </w:pPr>
            <w:r>
              <w:t>Ellipsoid</w:t>
            </w:r>
          </w:p>
        </w:tc>
        <w:tc>
          <w:tcPr>
            <w:tcW w:w="2076" w:type="dxa"/>
          </w:tcPr>
          <w:p w14:paraId="5490128A" w14:textId="77777777" w:rsidR="00A0404E" w:rsidRDefault="00383B8F" w:rsidP="00383B8F">
            <w:pPr>
              <w:spacing w:after="0"/>
              <w:jc w:val="center"/>
            </w:pPr>
            <w:r>
              <w:t>Inverse flattening parameter</w:t>
            </w:r>
          </w:p>
        </w:tc>
        <w:tc>
          <w:tcPr>
            <w:tcW w:w="2076" w:type="dxa"/>
          </w:tcPr>
          <w:p w14:paraId="36242874" w14:textId="77777777" w:rsidR="00A0404E" w:rsidRDefault="00383B8F" w:rsidP="00383B8F">
            <w:pPr>
              <w:spacing w:after="0"/>
              <w:jc w:val="center"/>
            </w:pPr>
            <w:r>
              <w:t>Equatorial Radius (km)</w:t>
            </w:r>
          </w:p>
        </w:tc>
      </w:tr>
      <w:tr w:rsidR="00A0404E" w14:paraId="4207DC88" w14:textId="77777777" w:rsidTr="00383B8F">
        <w:tc>
          <w:tcPr>
            <w:tcW w:w="2076" w:type="dxa"/>
          </w:tcPr>
          <w:p w14:paraId="79B69593" w14:textId="77777777" w:rsidR="00A0404E" w:rsidRDefault="00383B8F" w:rsidP="00383B8F">
            <w:pPr>
              <w:spacing w:after="0"/>
            </w:pPr>
            <w:r>
              <w:t>SPHERE</w:t>
            </w:r>
          </w:p>
        </w:tc>
        <w:tc>
          <w:tcPr>
            <w:tcW w:w="2076" w:type="dxa"/>
          </w:tcPr>
          <w:p w14:paraId="6C951A4A" w14:textId="77777777" w:rsidR="00A0404E" w:rsidRDefault="00383B8F" w:rsidP="00383B8F">
            <w:pPr>
              <w:spacing w:after="0"/>
              <w:jc w:val="center"/>
            </w:pPr>
            <w:r>
              <w:t>∞</w:t>
            </w:r>
          </w:p>
        </w:tc>
        <w:tc>
          <w:tcPr>
            <w:tcW w:w="2076" w:type="dxa"/>
          </w:tcPr>
          <w:p w14:paraId="2F1E8CAF" w14:textId="77777777" w:rsidR="00A0404E" w:rsidRDefault="00383B8F" w:rsidP="00383B8F">
            <w:pPr>
              <w:spacing w:after="0"/>
              <w:jc w:val="right"/>
            </w:pPr>
            <w:r>
              <w:t>6371.000</w:t>
            </w:r>
          </w:p>
        </w:tc>
      </w:tr>
      <w:tr w:rsidR="00A0404E" w14:paraId="460E6940" w14:textId="77777777" w:rsidTr="00383B8F">
        <w:tc>
          <w:tcPr>
            <w:tcW w:w="2076" w:type="dxa"/>
          </w:tcPr>
          <w:p w14:paraId="42A427C5" w14:textId="77777777" w:rsidR="00A0404E" w:rsidRDefault="00383B8F" w:rsidP="00383B8F">
            <w:pPr>
              <w:spacing w:after="0"/>
            </w:pPr>
            <w:r>
              <w:t>GRS80</w:t>
            </w:r>
          </w:p>
        </w:tc>
        <w:tc>
          <w:tcPr>
            <w:tcW w:w="2076" w:type="dxa"/>
          </w:tcPr>
          <w:p w14:paraId="2E968CA8" w14:textId="77777777" w:rsidR="00A0404E" w:rsidRDefault="00383B8F" w:rsidP="00383B8F">
            <w:pPr>
              <w:spacing w:after="0"/>
              <w:jc w:val="right"/>
            </w:pPr>
            <w:r w:rsidRPr="00383B8F">
              <w:t>298.257222101</w:t>
            </w:r>
          </w:p>
        </w:tc>
        <w:tc>
          <w:tcPr>
            <w:tcW w:w="2076" w:type="dxa"/>
          </w:tcPr>
          <w:p w14:paraId="609EC592" w14:textId="77777777" w:rsidR="00A0404E" w:rsidRDefault="00383B8F" w:rsidP="00383B8F">
            <w:pPr>
              <w:spacing w:after="0"/>
              <w:jc w:val="right"/>
            </w:pPr>
            <w:r w:rsidRPr="00383B8F">
              <w:t>6378.137</w:t>
            </w:r>
          </w:p>
        </w:tc>
      </w:tr>
      <w:tr w:rsidR="00A0404E" w14:paraId="3D719109" w14:textId="77777777" w:rsidTr="00383B8F">
        <w:tc>
          <w:tcPr>
            <w:tcW w:w="2076" w:type="dxa"/>
          </w:tcPr>
          <w:p w14:paraId="31E895B7" w14:textId="77777777" w:rsidR="00A0404E" w:rsidRDefault="00383B8F" w:rsidP="00383B8F">
            <w:pPr>
              <w:spacing w:after="0"/>
            </w:pPr>
            <w:r>
              <w:t>GRS80_RCONST</w:t>
            </w:r>
          </w:p>
        </w:tc>
        <w:tc>
          <w:tcPr>
            <w:tcW w:w="2076" w:type="dxa"/>
          </w:tcPr>
          <w:p w14:paraId="42C462AD" w14:textId="77777777" w:rsidR="00A0404E" w:rsidRDefault="00383B8F" w:rsidP="00383B8F">
            <w:pPr>
              <w:spacing w:after="0"/>
              <w:jc w:val="right"/>
            </w:pPr>
            <w:r w:rsidRPr="00383B8F">
              <w:t>298.257222101</w:t>
            </w:r>
          </w:p>
        </w:tc>
        <w:tc>
          <w:tcPr>
            <w:tcW w:w="2076" w:type="dxa"/>
          </w:tcPr>
          <w:p w14:paraId="030A4E7C" w14:textId="77777777" w:rsidR="00A0404E" w:rsidRDefault="00383B8F" w:rsidP="00383B8F">
            <w:pPr>
              <w:spacing w:after="0"/>
              <w:jc w:val="right"/>
            </w:pPr>
            <w:r>
              <w:t>6371.000</w:t>
            </w:r>
          </w:p>
        </w:tc>
      </w:tr>
      <w:tr w:rsidR="00A0404E" w14:paraId="39F8321D" w14:textId="77777777" w:rsidTr="00383B8F">
        <w:tc>
          <w:tcPr>
            <w:tcW w:w="2076" w:type="dxa"/>
          </w:tcPr>
          <w:p w14:paraId="48D5E3A2" w14:textId="77777777" w:rsidR="00A0404E" w:rsidRDefault="00383B8F" w:rsidP="00383B8F">
            <w:pPr>
              <w:spacing w:after="0"/>
            </w:pPr>
            <w:r>
              <w:t>WGS84</w:t>
            </w:r>
          </w:p>
        </w:tc>
        <w:tc>
          <w:tcPr>
            <w:tcW w:w="2076" w:type="dxa"/>
          </w:tcPr>
          <w:p w14:paraId="508A94C5" w14:textId="77777777" w:rsidR="00A0404E" w:rsidRDefault="00383B8F" w:rsidP="00383B8F">
            <w:pPr>
              <w:spacing w:after="0"/>
              <w:jc w:val="right"/>
            </w:pPr>
            <w:r w:rsidRPr="00383B8F">
              <w:t>298.257223563</w:t>
            </w:r>
          </w:p>
        </w:tc>
        <w:tc>
          <w:tcPr>
            <w:tcW w:w="2076" w:type="dxa"/>
          </w:tcPr>
          <w:p w14:paraId="6F7A1804" w14:textId="77777777" w:rsidR="00A0404E" w:rsidRDefault="00383B8F" w:rsidP="00383B8F">
            <w:pPr>
              <w:spacing w:after="0"/>
              <w:jc w:val="right"/>
            </w:pPr>
            <w:r w:rsidRPr="00383B8F">
              <w:t>6378.137</w:t>
            </w:r>
          </w:p>
        </w:tc>
      </w:tr>
      <w:tr w:rsidR="00A0404E" w14:paraId="46000E6A" w14:textId="77777777" w:rsidTr="00383B8F">
        <w:tc>
          <w:tcPr>
            <w:tcW w:w="2076" w:type="dxa"/>
          </w:tcPr>
          <w:p w14:paraId="01A7424E" w14:textId="77777777" w:rsidR="00A0404E" w:rsidRDefault="00383B8F" w:rsidP="00383B8F">
            <w:pPr>
              <w:spacing w:after="0"/>
            </w:pPr>
            <w:r>
              <w:t>WGS84_RCONST</w:t>
            </w:r>
          </w:p>
        </w:tc>
        <w:tc>
          <w:tcPr>
            <w:tcW w:w="2076" w:type="dxa"/>
          </w:tcPr>
          <w:p w14:paraId="08A74D8E" w14:textId="77777777" w:rsidR="00A0404E" w:rsidRDefault="00383B8F" w:rsidP="00383B8F">
            <w:pPr>
              <w:spacing w:after="0"/>
              <w:jc w:val="right"/>
            </w:pPr>
            <w:r w:rsidRPr="00383B8F">
              <w:t>298.257223563</w:t>
            </w:r>
          </w:p>
        </w:tc>
        <w:tc>
          <w:tcPr>
            <w:tcW w:w="2076" w:type="dxa"/>
          </w:tcPr>
          <w:p w14:paraId="1557024D" w14:textId="77777777" w:rsidR="00A0404E" w:rsidRDefault="00383B8F" w:rsidP="00383B8F">
            <w:pPr>
              <w:spacing w:after="0"/>
              <w:jc w:val="right"/>
            </w:pPr>
            <w:r>
              <w:t>6371.000</w:t>
            </w:r>
          </w:p>
        </w:tc>
      </w:tr>
      <w:tr w:rsidR="00A0404E" w14:paraId="5971A820" w14:textId="77777777" w:rsidTr="00383B8F">
        <w:tc>
          <w:tcPr>
            <w:tcW w:w="2076" w:type="dxa"/>
          </w:tcPr>
          <w:p w14:paraId="0B35D0D0" w14:textId="77777777" w:rsidR="00A0404E" w:rsidRDefault="00383B8F" w:rsidP="00383B8F">
            <w:pPr>
              <w:spacing w:after="0"/>
            </w:pPr>
            <w:r>
              <w:t>IERS</w:t>
            </w:r>
          </w:p>
        </w:tc>
        <w:tc>
          <w:tcPr>
            <w:tcW w:w="2076" w:type="dxa"/>
          </w:tcPr>
          <w:p w14:paraId="2A9884B2" w14:textId="77777777" w:rsidR="00A0404E" w:rsidRDefault="00383B8F" w:rsidP="00383B8F">
            <w:pPr>
              <w:spacing w:after="0"/>
              <w:jc w:val="right"/>
            </w:pPr>
            <w:r w:rsidRPr="00383B8F">
              <w:t>298.25642</w:t>
            </w:r>
          </w:p>
        </w:tc>
        <w:tc>
          <w:tcPr>
            <w:tcW w:w="2076" w:type="dxa"/>
          </w:tcPr>
          <w:p w14:paraId="38275EEE" w14:textId="77777777" w:rsidR="00A0404E" w:rsidRDefault="00383B8F" w:rsidP="00383B8F">
            <w:pPr>
              <w:spacing w:after="0"/>
              <w:jc w:val="right"/>
            </w:pPr>
            <w:r w:rsidRPr="00383B8F">
              <w:t>6378.1366</w:t>
            </w:r>
          </w:p>
        </w:tc>
      </w:tr>
      <w:tr w:rsidR="00A0404E" w14:paraId="498CECDC" w14:textId="77777777" w:rsidTr="00383B8F">
        <w:tc>
          <w:tcPr>
            <w:tcW w:w="2076" w:type="dxa"/>
          </w:tcPr>
          <w:p w14:paraId="784BC164" w14:textId="77777777" w:rsidR="00A0404E" w:rsidRDefault="00383B8F" w:rsidP="00383B8F">
            <w:pPr>
              <w:spacing w:after="0"/>
            </w:pPr>
            <w:r>
              <w:t>IERS_RCONST</w:t>
            </w:r>
          </w:p>
        </w:tc>
        <w:tc>
          <w:tcPr>
            <w:tcW w:w="2076" w:type="dxa"/>
          </w:tcPr>
          <w:p w14:paraId="0D471D81" w14:textId="77777777" w:rsidR="00A0404E" w:rsidRDefault="00383B8F" w:rsidP="00383B8F">
            <w:pPr>
              <w:spacing w:after="0"/>
              <w:jc w:val="right"/>
            </w:pPr>
            <w:r w:rsidRPr="00383B8F">
              <w:t>298.25642</w:t>
            </w:r>
          </w:p>
        </w:tc>
        <w:tc>
          <w:tcPr>
            <w:tcW w:w="2076" w:type="dxa"/>
          </w:tcPr>
          <w:p w14:paraId="7C43A138" w14:textId="77777777" w:rsidR="00A0404E" w:rsidRDefault="00383B8F" w:rsidP="00383B8F">
            <w:pPr>
              <w:spacing w:after="0"/>
              <w:jc w:val="right"/>
            </w:pPr>
            <w:r>
              <w:t>6371.000</w:t>
            </w:r>
          </w:p>
        </w:tc>
      </w:tr>
    </w:tbl>
    <w:p w14:paraId="3E679627" w14:textId="77777777" w:rsidR="00A0404E" w:rsidRDefault="00A0404E" w:rsidP="002F518B"/>
    <w:p w14:paraId="26F83507" w14:textId="77777777" w:rsidR="00383B8F" w:rsidRPr="002F518B" w:rsidRDefault="00383B8F" w:rsidP="002F518B">
      <w:r>
        <w:t>Ellipsoid SPHERE treats the Earth as a sphere and hence does not convert between geocentric and geographic latitudes.  All of the other ellipsoids use the specified inverse flattening parameter to convert between geocentric and geographic latitudes.  The SPHERE and all of the ellipsoids that end in ‘RCONST’ assume</w:t>
      </w:r>
      <w:r w:rsidR="00ED71A7">
        <w:t>, for purposes of converting between depth and radius,</w:t>
      </w:r>
      <w:r>
        <w:t xml:space="preserve"> that the radius of the earth is a constant equal to </w:t>
      </w:r>
      <w:r w:rsidR="00ED71A7">
        <w:t>6371 km.  Ellipsoids GRS80, WGS84 and IERS assume that the radius decreases from equator to poles according to the specified parameters.</w:t>
      </w:r>
    </w:p>
    <w:p w14:paraId="1B1725BC" w14:textId="77777777" w:rsidR="00CD6E3C" w:rsidRDefault="00CD6E3C" w:rsidP="00CD6E3C">
      <w:pPr>
        <w:pStyle w:val="Heading1"/>
      </w:pPr>
      <w:bookmarkStart w:id="27" w:name="_Toc49512250"/>
      <w:r w:rsidRPr="00CF4499">
        <w:t>Manipulation of Geographic Locations on an Ellipsoidal Earth</w:t>
      </w:r>
      <w:bookmarkEnd w:id="27"/>
    </w:p>
    <w:p w14:paraId="0F47B6F3" w14:textId="4BF0789F" w:rsidR="00AA5D9D" w:rsidRDefault="00CD6E3C" w:rsidP="00CD6E3C">
      <w:r>
        <w:t>In order to manipulate points on or near the surface of the Earth, it is convenient to work in a Cartesian coordinate system where points are defined by a unit vector</w:t>
      </w:r>
      <w:r w:rsidRPr="00F5387B">
        <w:t xml:space="preserve">, </w:t>
      </w:r>
      <w:r w:rsidRPr="00F5387B">
        <w:rPr>
          <w:b/>
        </w:rPr>
        <w:t>v</w:t>
      </w:r>
      <w:r w:rsidRPr="00F5387B">
        <w:t>,</w:t>
      </w:r>
      <w:r>
        <w:t xml:space="preserve"> with its origin at the center of the Earth, and a radial distance from the center of the Earth, </w:t>
      </w:r>
      <w:r w:rsidRPr="004B0A77">
        <w:rPr>
          <w:i/>
        </w:rPr>
        <w:t>r</w:t>
      </w:r>
      <w:r>
        <w:t xml:space="preserve">, measured in km.  We choose our coordinate system such that </w:t>
      </w:r>
      <w:r w:rsidRPr="004B0A77">
        <w:rPr>
          <w:i/>
        </w:rPr>
        <w:t>v</w:t>
      </w:r>
      <w:r w:rsidRPr="004B0A77">
        <w:rPr>
          <w:i/>
          <w:vertAlign w:val="subscript"/>
        </w:rPr>
        <w:t>0</w:t>
      </w:r>
      <w:r>
        <w:t xml:space="preserve"> points from the center of the Earth towards the point on the surface with latitude and longitude 0°, 0°; </w:t>
      </w:r>
      <w:r w:rsidRPr="004B0A77">
        <w:rPr>
          <w:i/>
        </w:rPr>
        <w:t>v</w:t>
      </w:r>
      <w:r>
        <w:rPr>
          <w:i/>
          <w:vertAlign w:val="subscript"/>
        </w:rPr>
        <w:t>1</w:t>
      </w:r>
      <w:r>
        <w:t xml:space="preserve"> points toward latitude, longitude 0°, 90° and </w:t>
      </w:r>
      <w:r w:rsidRPr="004B0A77">
        <w:rPr>
          <w:i/>
        </w:rPr>
        <w:t>v</w:t>
      </w:r>
      <w:r>
        <w:rPr>
          <w:i/>
          <w:vertAlign w:val="subscript"/>
        </w:rPr>
        <w:t>2</w:t>
      </w:r>
      <w:r w:rsidR="00D673A9">
        <w:t xml:space="preserve"> </w:t>
      </w:r>
      <w:r>
        <w:t>points toward the north pole (Figure 8).</w:t>
      </w:r>
    </w:p>
    <w:p w14:paraId="40F02300" w14:textId="77777777" w:rsidR="00AA5D9D" w:rsidRDefault="00AA5D9D" w:rsidP="00D673A9">
      <w:pPr>
        <w:keepNext/>
        <w:jc w:val="center"/>
      </w:pPr>
      <w:r>
        <w:rPr>
          <w:noProof/>
        </w:rPr>
        <w:drawing>
          <wp:inline distT="0" distB="0" distL="0" distR="0" wp14:anchorId="55E5EE27" wp14:editId="70EE2681">
            <wp:extent cx="1546225" cy="1378585"/>
            <wp:effectExtent l="0" t="0" r="0" b="0"/>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6225" cy="1378585"/>
                    </a:xfrm>
                    <a:prstGeom prst="rect">
                      <a:avLst/>
                    </a:prstGeom>
                    <a:noFill/>
                    <a:ln>
                      <a:noFill/>
                    </a:ln>
                  </pic:spPr>
                </pic:pic>
              </a:graphicData>
            </a:graphic>
          </wp:inline>
        </w:drawing>
      </w:r>
    </w:p>
    <w:p w14:paraId="31CFC8F0" w14:textId="77777777" w:rsidR="00AA5D9D" w:rsidRDefault="00AA5D9D" w:rsidP="00AA5D9D">
      <w:r w:rsidRPr="00CD6E3C">
        <w:rPr>
          <w:b/>
        </w:rPr>
        <w:t>Figure 8</w:t>
      </w:r>
      <w:r>
        <w:t xml:space="preserve"> – Earth centered coordinate system.</w:t>
      </w:r>
      <w:r w:rsidRPr="00825D73">
        <w:t xml:space="preserve"> </w:t>
      </w:r>
      <w:r w:rsidRPr="004B0A77">
        <w:rPr>
          <w:i/>
        </w:rPr>
        <w:t>v</w:t>
      </w:r>
      <w:r w:rsidRPr="004B0A77">
        <w:rPr>
          <w:i/>
          <w:vertAlign w:val="subscript"/>
        </w:rPr>
        <w:t>0</w:t>
      </w:r>
      <w:r>
        <w:t xml:space="preserve"> points from the center of the Earth towards the point on the surface with latitude and longitude 0°, 0°; </w:t>
      </w:r>
      <w:r w:rsidRPr="004B0A77">
        <w:rPr>
          <w:i/>
        </w:rPr>
        <w:t>v</w:t>
      </w:r>
      <w:r>
        <w:rPr>
          <w:i/>
          <w:vertAlign w:val="subscript"/>
        </w:rPr>
        <w:t>1</w:t>
      </w:r>
      <w:r>
        <w:t xml:space="preserve"> points toward latitude, longitude 0°, 90° and </w:t>
      </w:r>
      <w:r w:rsidRPr="004B0A77">
        <w:rPr>
          <w:i/>
        </w:rPr>
        <w:t>v</w:t>
      </w:r>
      <w:r>
        <w:rPr>
          <w:i/>
          <w:vertAlign w:val="subscript"/>
        </w:rPr>
        <w:t>2</w:t>
      </w:r>
      <w:r>
        <w:t xml:space="preserve"> points toward the north pole.</w:t>
      </w:r>
    </w:p>
    <w:p w14:paraId="444BD081" w14:textId="77777777" w:rsidR="00AA5D9D" w:rsidRDefault="00AA5D9D" w:rsidP="00CD6E3C"/>
    <w:p w14:paraId="5EE045B9" w14:textId="26E277BF" w:rsidR="00AA5D9D" w:rsidRDefault="00CD6E3C" w:rsidP="00CD6E3C">
      <w:r>
        <w:t>The parameters that define the GRS80 ellipsoid ar</w:t>
      </w:r>
      <w:r w:rsidR="00AA5D9D">
        <w:t>e:</w:t>
      </w:r>
    </w:p>
    <w:p w14:paraId="77EB7980" w14:textId="6889DA21" w:rsidR="00CD6E3C" w:rsidRDefault="009E2A78" w:rsidP="00CD6E3C">
      <w:ins w:id="28" w:author="Conley, Andrea Christina" w:date="2020-08-27T17:08:00Z">
        <w:r w:rsidRPr="00FF6A10">
          <w:rPr>
            <w:noProof/>
            <w:position w:val="-92"/>
          </w:rPr>
          <w:object w:dxaOrig="4800" w:dyaOrig="1960" w14:anchorId="1C493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240.4pt;height:97.5pt;mso-width-percent:0;mso-height-percent:0;mso-width-percent:0;mso-height-percent:0" o:ole="">
              <v:imagedata r:id="rId32" o:title=""/>
            </v:shape>
            <o:OLEObject Type="Embed" ProgID="Equation.3" ShapeID="_x0000_i1035" DrawAspect="Content" ObjectID="_1673441352" r:id="rId33"/>
          </w:object>
        </w:r>
      </w:ins>
    </w:p>
    <w:p w14:paraId="1FA12D12" w14:textId="3540223B" w:rsidR="00CD6E3C" w:rsidRDefault="00CD6E3C" w:rsidP="00CD6E3C">
      <w:r>
        <w:t xml:space="preserve">where </w:t>
      </w:r>
      <w:r>
        <w:rPr>
          <w:i/>
        </w:rPr>
        <w:t>a</w:t>
      </w:r>
      <w:r>
        <w:t xml:space="preserve"> and </w:t>
      </w:r>
      <w:r>
        <w:rPr>
          <w:i/>
        </w:rPr>
        <w:t>b</w:t>
      </w:r>
      <w:r>
        <w:t xml:space="preserve"> are the equatorial and polar radii of the Earth, respectively, </w:t>
      </w:r>
      <w:r w:rsidRPr="009F0ECB">
        <w:rPr>
          <w:i/>
        </w:rPr>
        <w:t>f</w:t>
      </w:r>
      <w:r>
        <w:t xml:space="preserve"> is the flattening parameter, and </w:t>
      </w:r>
      <w:r w:rsidRPr="009F0ECB">
        <w:rPr>
          <w:i/>
        </w:rPr>
        <w:t>e</w:t>
      </w:r>
      <w:r>
        <w:t xml:space="preserve"> is the eccentricity.  Any two of these parameters are sufficient to completely define the ellipsoid.  In the equations presented in this paper </w:t>
      </w:r>
      <w:r w:rsidRPr="00CB3A24">
        <w:rPr>
          <w:i/>
        </w:rPr>
        <w:t>a</w:t>
      </w:r>
      <w:r>
        <w:t xml:space="preserve"> and </w:t>
      </w:r>
      <w:r w:rsidRPr="00CB3A24">
        <w:rPr>
          <w:i/>
        </w:rPr>
        <w:t>e</w:t>
      </w:r>
      <w:r w:rsidRPr="00CB3A24">
        <w:rPr>
          <w:vertAlign w:val="superscript"/>
        </w:rPr>
        <w:t>2</w:t>
      </w:r>
      <w:r>
        <w:t xml:space="preserve"> are used (Snyder, 1987).</w:t>
      </w:r>
    </w:p>
    <w:p w14:paraId="054AD1E7" w14:textId="77777777" w:rsidR="00CD6E3C" w:rsidRDefault="00CD6E3C" w:rsidP="00CD6E3C">
      <w:r>
        <w:t xml:space="preserve">Geographic data, such as station locations, seismic event locations, etc., are generally given in geographic latitude, </w:t>
      </w:r>
      <w:r w:rsidRPr="00514D55">
        <w:rPr>
          <w:i/>
        </w:rPr>
        <w:sym w:font="Symbol" w:char="F066"/>
      </w:r>
      <w:r w:rsidRPr="00514D55">
        <w:rPr>
          <w:i/>
        </w:rPr>
        <w:t>’</w:t>
      </w:r>
      <w:r>
        <w:t xml:space="preserve">, longitude, </w:t>
      </w:r>
      <w:r w:rsidRPr="00514D55">
        <w:rPr>
          <w:i/>
        </w:rPr>
        <w:sym w:font="Symbol" w:char="F071"/>
      </w:r>
      <w:r>
        <w:rPr>
          <w:i/>
        </w:rPr>
        <w:t>’</w:t>
      </w:r>
      <w:r>
        <w:t xml:space="preserve">, and depth, </w:t>
      </w:r>
      <w:r w:rsidRPr="00514D55">
        <w:rPr>
          <w:i/>
        </w:rPr>
        <w:t>z</w:t>
      </w:r>
      <w:r>
        <w:t xml:space="preserve">.  Geographic latitude is the acute angle between the equatorial plane and a line drawn perpendicular to the tangent of the reference ellipsoid at the point of interest (Figure 9).  Geodesic latitude is another term for geographic latitude.  Geocentric latitude is the acute angle between the equatorial plane and a line from the center of the Earth to the point in question.  Geographic, geodesic and geocentric longitudes are all equivalent.  </w:t>
      </w:r>
    </w:p>
    <w:p w14:paraId="22632D89" w14:textId="77777777" w:rsidR="00CD6E3C" w:rsidRDefault="00CD6E3C" w:rsidP="00CD6E3C">
      <w:r>
        <w:rPr>
          <w:noProof/>
        </w:rPr>
        <mc:AlternateContent>
          <mc:Choice Requires="wpc">
            <w:drawing>
              <wp:anchor distT="0" distB="0" distL="114300" distR="114300" simplePos="0" relativeHeight="251670528" behindDoc="0" locked="1" layoutInCell="1" allowOverlap="1" wp14:anchorId="0E9FD66F" wp14:editId="2EC0C002">
                <wp:simplePos x="0" y="0"/>
                <wp:positionH relativeFrom="margin">
                  <wp:posOffset>-91440</wp:posOffset>
                </wp:positionH>
                <wp:positionV relativeFrom="margin">
                  <wp:align>bottom</wp:align>
                </wp:positionV>
                <wp:extent cx="6099048" cy="2807208"/>
                <wp:effectExtent l="0" t="0" r="0" b="0"/>
                <wp:wrapTopAndBottom/>
                <wp:docPr id="3092" name="Canvas 30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075" name="Text Box 19"/>
                        <wps:cNvSpPr txBox="1">
                          <a:spLocks noChangeArrowheads="1"/>
                        </wps:cNvSpPr>
                        <wps:spPr bwMode="auto">
                          <a:xfrm>
                            <a:off x="6199" y="2305199"/>
                            <a:ext cx="5943777" cy="5027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33912" w14:textId="77777777" w:rsidR="00960396" w:rsidRPr="00262734" w:rsidRDefault="00960396" w:rsidP="00CD6E3C">
                              <w:r w:rsidRPr="00CD6E3C">
                                <w:rPr>
                                  <w:b/>
                                </w:rPr>
                                <w:t>Figure 9</w:t>
                              </w:r>
                              <w:r w:rsidRPr="00262734">
                                <w:t xml:space="preserve"> – An exaggerated ellipsoid illustrating the difference between geographic latitude, </w:t>
                              </w:r>
                              <w:r w:rsidRPr="00262734">
                                <w:rPr>
                                  <w:i/>
                                </w:rPr>
                                <w:sym w:font="Symbol" w:char="F066"/>
                              </w:r>
                              <w:r w:rsidRPr="00262734">
                                <w:rPr>
                                  <w:i/>
                                </w:rPr>
                                <w:t>’</w:t>
                              </w:r>
                              <w:r w:rsidRPr="00262734">
                                <w:t xml:space="preserve">, and geocentric latitude, </w:t>
                              </w:r>
                              <w:r w:rsidRPr="00262734">
                                <w:rPr>
                                  <w:i/>
                                </w:rPr>
                                <w:sym w:font="Symbol" w:char="F066"/>
                              </w:r>
                              <w:r w:rsidRPr="00262734">
                                <w:t>.</w:t>
                              </w:r>
                            </w:p>
                          </w:txbxContent>
                        </wps:txbx>
                        <wps:bodyPr rot="0" vert="horz" wrap="square" lIns="85954" tIns="42977" rIns="85954" bIns="42977" anchor="t" anchorCtr="0" upright="1">
                          <a:noAutofit/>
                        </wps:bodyPr>
                      </wps:wsp>
                      <wpg:wgp>
                        <wpg:cNvPr id="3076" name="Group 20"/>
                        <wpg:cNvGrpSpPr>
                          <a:grpSpLocks/>
                        </wpg:cNvGrpSpPr>
                        <wpg:grpSpPr bwMode="auto">
                          <a:xfrm>
                            <a:off x="1492337" y="369571"/>
                            <a:ext cx="4074095" cy="1789340"/>
                            <a:chOff x="5287" y="10540"/>
                            <a:chExt cx="5258" cy="2324"/>
                          </a:xfrm>
                        </wpg:grpSpPr>
                        <wps:wsp>
                          <wps:cNvPr id="3077" name="Text Box 21"/>
                          <wps:cNvSpPr txBox="1">
                            <a:spLocks noChangeArrowheads="1"/>
                          </wps:cNvSpPr>
                          <wps:spPr bwMode="auto">
                            <a:xfrm>
                              <a:off x="8165" y="10749"/>
                              <a:ext cx="4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FC631" w14:textId="77777777" w:rsidR="00960396" w:rsidRDefault="00960396" w:rsidP="00CD6E3C">
                                <w:r>
                                  <w:t>P</w:t>
                                </w:r>
                              </w:p>
                            </w:txbxContent>
                          </wps:txbx>
                          <wps:bodyPr rot="0" vert="horz" wrap="square" lIns="91440" tIns="45720" rIns="91440" bIns="45720" anchor="t" anchorCtr="0" upright="1">
                            <a:noAutofit/>
                          </wps:bodyPr>
                        </wps:wsp>
                        <wps:wsp>
                          <wps:cNvPr id="3078" name="Oval 22"/>
                          <wps:cNvSpPr>
                            <a:spLocks noChangeArrowheads="1"/>
                          </wps:cNvSpPr>
                          <wps:spPr bwMode="auto">
                            <a:xfrm>
                              <a:off x="5287" y="10635"/>
                              <a:ext cx="3322" cy="222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79" name="Line 23"/>
                          <wps:cNvCnPr/>
                          <wps:spPr bwMode="auto">
                            <a:xfrm>
                              <a:off x="5287" y="11750"/>
                              <a:ext cx="332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0" name="Line 24"/>
                          <wps:cNvCnPr/>
                          <wps:spPr bwMode="auto">
                            <a:xfrm>
                              <a:off x="7658" y="10540"/>
                              <a:ext cx="1233" cy="1073"/>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081" name="Oval 25"/>
                          <wps:cNvSpPr>
                            <a:spLocks noChangeAspect="1" noChangeArrowheads="1"/>
                          </wps:cNvSpPr>
                          <wps:spPr bwMode="auto">
                            <a:xfrm>
                              <a:off x="8223" y="11031"/>
                              <a:ext cx="46" cy="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3083" name="Line 26"/>
                          <wps:cNvCnPr/>
                          <wps:spPr bwMode="auto">
                            <a:xfrm flipH="1">
                              <a:off x="7596" y="11054"/>
                              <a:ext cx="650" cy="6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4" name="Line 27"/>
                          <wps:cNvCnPr/>
                          <wps:spPr bwMode="auto">
                            <a:xfrm flipV="1">
                              <a:off x="6960" y="11058"/>
                              <a:ext cx="1281" cy="6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5" name="Rectangle 28"/>
                          <wps:cNvSpPr>
                            <a:spLocks noChangeAspect="1" noChangeArrowheads="1"/>
                          </wps:cNvSpPr>
                          <wps:spPr bwMode="auto">
                            <a:xfrm rot="7962564">
                              <a:off x="8211" y="11069"/>
                              <a:ext cx="72" cy="7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6" name="Text Box 29"/>
                          <wps:cNvSpPr txBox="1">
                            <a:spLocks noChangeArrowheads="1"/>
                          </wps:cNvSpPr>
                          <wps:spPr bwMode="auto">
                            <a:xfrm>
                              <a:off x="7197" y="11448"/>
                              <a:ext cx="277"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13645" w14:textId="77777777" w:rsidR="00960396" w:rsidRPr="00554B4B" w:rsidRDefault="00960396" w:rsidP="00CD6E3C">
                                <w:pPr>
                                  <w:rPr>
                                    <w:i/>
                                    <w:sz w:val="23"/>
                                  </w:rPr>
                                </w:pPr>
                                <w:r w:rsidRPr="00554B4B">
                                  <w:rPr>
                                    <w:i/>
                                    <w:sz w:val="23"/>
                                  </w:rPr>
                                  <w:sym w:font="Symbol" w:char="F066"/>
                                </w:r>
                              </w:p>
                            </w:txbxContent>
                          </wps:txbx>
                          <wps:bodyPr rot="0" vert="horz" wrap="square" lIns="85954" tIns="42977" rIns="85954" bIns="42977" anchor="t" anchorCtr="0" upright="1">
                            <a:noAutofit/>
                          </wps:bodyPr>
                        </wps:wsp>
                        <wps:wsp>
                          <wps:cNvPr id="3087" name="Text Box 30"/>
                          <wps:cNvSpPr txBox="1">
                            <a:spLocks noChangeArrowheads="1"/>
                          </wps:cNvSpPr>
                          <wps:spPr bwMode="auto">
                            <a:xfrm>
                              <a:off x="7751" y="11437"/>
                              <a:ext cx="536"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085FD" w14:textId="77777777" w:rsidR="00960396" w:rsidRPr="00554B4B" w:rsidRDefault="00960396" w:rsidP="00CD6E3C">
                                <w:pPr>
                                  <w:rPr>
                                    <w:i/>
                                    <w:sz w:val="23"/>
                                  </w:rPr>
                                </w:pPr>
                                <w:r w:rsidRPr="00554B4B">
                                  <w:rPr>
                                    <w:i/>
                                    <w:sz w:val="23"/>
                                  </w:rPr>
                                  <w:sym w:font="Symbol" w:char="F066"/>
                                </w:r>
                                <w:r w:rsidRPr="00554B4B">
                                  <w:rPr>
                                    <w:i/>
                                    <w:sz w:val="23"/>
                                  </w:rPr>
                                  <w:t>’</w:t>
                                </w:r>
                              </w:p>
                            </w:txbxContent>
                          </wps:txbx>
                          <wps:bodyPr rot="0" vert="horz" wrap="square" lIns="85954" tIns="42977" rIns="85954" bIns="42977" anchor="t" anchorCtr="0" upright="1">
                            <a:noAutofit/>
                          </wps:bodyPr>
                        </wps:wsp>
                        <wps:wsp>
                          <wps:cNvPr id="3088" name="Text Box 31"/>
                          <wps:cNvSpPr txBox="1">
                            <a:spLocks noChangeArrowheads="1"/>
                          </wps:cNvSpPr>
                          <wps:spPr bwMode="auto">
                            <a:xfrm>
                              <a:off x="5666" y="11432"/>
                              <a:ext cx="1179" cy="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B03D5" w14:textId="77777777" w:rsidR="00960396" w:rsidRDefault="00960396" w:rsidP="00CD6E3C">
                                <w:r>
                                  <w:t>equator</w:t>
                                </w:r>
                              </w:p>
                            </w:txbxContent>
                          </wps:txbx>
                          <wps:bodyPr rot="0" vert="horz" wrap="square" lIns="91440" tIns="45720" rIns="91440" bIns="45720" anchor="t" anchorCtr="0" upright="1">
                            <a:noAutofit/>
                          </wps:bodyPr>
                        </wps:wsp>
                        <wps:wsp>
                          <wps:cNvPr id="3089" name="Text Box 32"/>
                          <wps:cNvSpPr txBox="1">
                            <a:spLocks noChangeArrowheads="1"/>
                          </wps:cNvSpPr>
                          <wps:spPr bwMode="auto">
                            <a:xfrm>
                              <a:off x="8763" y="10917"/>
                              <a:ext cx="1782"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8462C" w14:textId="77777777" w:rsidR="00960396" w:rsidRDefault="00960396" w:rsidP="00CD6E3C">
                                <w:pPr>
                                  <w:spacing w:after="0"/>
                                </w:pPr>
                                <w:r>
                                  <w:t>Line tangent to</w:t>
                                </w:r>
                              </w:p>
                              <w:p w14:paraId="7A98D076" w14:textId="77777777" w:rsidR="00960396" w:rsidRDefault="00960396" w:rsidP="00CD6E3C">
                                <w:pPr>
                                  <w:spacing w:after="0"/>
                                </w:pPr>
                                <w:r>
                                  <w:t>ellipsoid at P</w:t>
                                </w:r>
                              </w:p>
                            </w:txbxContent>
                          </wps:txbx>
                          <wps:bodyPr rot="0" vert="horz" wrap="square" lIns="91440" tIns="45720" rIns="91440" bIns="45720" anchor="t" anchorCtr="0" upright="1">
                            <a:noAutofit/>
                          </wps:bodyPr>
                        </wps:wsp>
                        <wps:wsp>
                          <wps:cNvPr id="3090" name="Text Box 33"/>
                          <wps:cNvSpPr txBox="1">
                            <a:spLocks noChangeArrowheads="1"/>
                          </wps:cNvSpPr>
                          <wps:spPr bwMode="auto">
                            <a:xfrm>
                              <a:off x="6431" y="12052"/>
                              <a:ext cx="1327" cy="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54508" w14:textId="77777777" w:rsidR="00960396" w:rsidRDefault="00960396" w:rsidP="00CD6E3C">
                                <w:pPr>
                                  <w:spacing w:after="0"/>
                                  <w:jc w:val="both"/>
                                </w:pPr>
                                <w:r>
                                  <w:t xml:space="preserve">Center of </w:t>
                                </w:r>
                              </w:p>
                              <w:p w14:paraId="64D61906" w14:textId="77777777" w:rsidR="00960396" w:rsidRDefault="00960396" w:rsidP="00CD6E3C">
                                <w:pPr>
                                  <w:spacing w:after="0"/>
                                  <w:jc w:val="both"/>
                                </w:pPr>
                                <w:r>
                                  <w:t>the Earth</w:t>
                                </w:r>
                              </w:p>
                            </w:txbxContent>
                          </wps:txbx>
                          <wps:bodyPr rot="0" vert="horz" wrap="square" lIns="91440" tIns="45720" rIns="91440" bIns="45720" anchor="t" anchorCtr="0" upright="1">
                            <a:noAutofit/>
                          </wps:bodyPr>
                        </wps:wsp>
                        <wps:wsp>
                          <wps:cNvPr id="3091" name="Line 34"/>
                          <wps:cNvCnPr/>
                          <wps:spPr bwMode="auto">
                            <a:xfrm flipV="1">
                              <a:off x="6859" y="11784"/>
                              <a:ext cx="91" cy="367"/>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wpc:wpc>
                  </a:graphicData>
                </a:graphic>
                <wp14:sizeRelH relativeFrom="page">
                  <wp14:pctWidth>0</wp14:pctWidth>
                </wp14:sizeRelH>
                <wp14:sizeRelV relativeFrom="page">
                  <wp14:pctHeight>0</wp14:pctHeight>
                </wp14:sizeRelV>
              </wp:anchor>
            </w:drawing>
          </mc:Choice>
          <mc:Fallback>
            <w:pict>
              <v:group w14:anchorId="0E9FD66F" id="Canvas 3092" o:spid="_x0000_s1028" editas="canvas" style="position:absolute;margin-left:-7.2pt;margin-top:0;width:480.25pt;height:221.05pt;z-index:251670528;mso-position-horizontal-relative:margin;mso-position-vertical:bottom;mso-position-vertical-relative:margin" coordsize="60985,28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">
                <v:shape id="_x0000_s1029" type="#_x0000_t75" style="position:absolute;width:60985;height:28067;visibility:visible;mso-wrap-style:square">
                  <v:fill o:detectmouseclick="t"/>
                  <v:path o:connecttype="none"/>
                </v:shape>
                <v:shape id="Text Box 19" o:spid="_x0000_s1030" type="#_x0000_t202" style="position:absolute;left:61;top:23051;width:59438;height:5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" filled="f" stroked="f">
                  <v:textbox inset="2.38761mm,1.1938mm,2.38761mm,1.1938mm">
                    <w:txbxContent>
                      <w:p w14:paraId="64A33912" w14:textId="77777777" w:rsidR="00960396" w:rsidRPr="00262734" w:rsidRDefault="00960396" w:rsidP="00CD6E3C">
                        <w:r w:rsidRPr="00CD6E3C">
                          <w:rPr>
                            <w:b/>
                          </w:rPr>
                          <w:t>Figure 9</w:t>
                        </w:r>
                        <w:r w:rsidRPr="00262734">
                          <w:t xml:space="preserve"> – An exaggerated ellipsoid illustrating the difference between geographic latitude, </w:t>
                        </w:r>
                        <w:r w:rsidRPr="00262734">
                          <w:rPr>
                            <w:i/>
                          </w:rPr>
                          <w:sym w:font="Symbol" w:char="F066"/>
                        </w:r>
                        <w:r w:rsidRPr="00262734">
                          <w:rPr>
                            <w:i/>
                          </w:rPr>
                          <w:t>’</w:t>
                        </w:r>
                        <w:r w:rsidRPr="00262734">
                          <w:t xml:space="preserve">, and geocentric latitude, </w:t>
                        </w:r>
                        <w:r w:rsidRPr="00262734">
                          <w:rPr>
                            <w:i/>
                          </w:rPr>
                          <w:sym w:font="Symbol" w:char="F066"/>
                        </w:r>
                        <w:r w:rsidRPr="00262734">
                          <w:t>.</w:t>
                        </w:r>
                      </w:p>
                    </w:txbxContent>
                  </v:textbox>
                </v:shape>
                <v:group id="Group 20" o:spid="_x0000_s1031" style="position:absolute;left:14923;top:3695;width:40741;height:17894" coordorigin="5287,10540" coordsize="5258,23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2FYmygAAAOI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">
                  <v:shape id="Text Box 21" o:spid="_x0000_s1032" type="#_x0000_t202" style="position:absolute;left:8165;top:10749;width:442;height: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" filled="f" stroked="f">
                    <v:textbox>
                      <w:txbxContent>
                        <w:p w14:paraId="4C4FC631" w14:textId="77777777" w:rsidR="00960396" w:rsidRDefault="00960396" w:rsidP="00CD6E3C">
                          <w:r>
                            <w:t>P</w:t>
                          </w:r>
                        </w:p>
                      </w:txbxContent>
                    </v:textbox>
                  </v:shape>
                  <v:oval id="Oval 22" o:spid="_x0000_s1033" style="position:absolute;left:5287;top:10635;width:3322;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"/>
                  <v:line id="Line 23" o:spid="_x0000_s1034" style="position:absolute;visibility:visible;mso-wrap-style:square" from="5287,11750" to="8609,117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"/>
                  <v:line id="Line 24" o:spid="_x0000_s1035" style="position:absolute;visibility:visible;mso-wrap-style:square" from="7658,10540" to="8891,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" strokeweight=".5pt">
                    <v:stroke dashstyle="dash"/>
                  </v:line>
                  <v:oval id="Oval 25" o:spid="_x0000_s1036" style="position:absolute;left:8223;top:11031;width:46;height: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" fillcolor="black">
                    <o:lock v:ext="edit" aspectratio="t"/>
                  </v:oval>
                  <v:line id="Line 26" o:spid="_x0000_s1037" style="position:absolute;flip:x;visibility:visible;mso-wrap-style:square" from="7596,11054" to="8246,117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"/>
                  <v:line id="Line 27" o:spid="_x0000_s1038" style="position:absolute;flip:y;visibility:visible;mso-wrap-style:square" from="6960,11058" to="8241,11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"/>
                  <v:rect id="Rectangle 28" o:spid="_x0000_s1039" style="position:absolute;left:8211;top:11069;width:72;height:72;rotation:869724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" filled="f" strokeweight=".25pt">
                    <o:lock v:ext="edit" aspectratio="t"/>
                  </v:rect>
                  <v:shape id="Text Box 29" o:spid="_x0000_s1040" type="#_x0000_t202" style="position:absolute;left:7197;top:11448;width:277;height: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" filled="f" stroked="f">
                    <v:textbox inset="2.38761mm,1.1938mm,2.38761mm,1.1938mm">
                      <w:txbxContent>
                        <w:p w14:paraId="7C213645" w14:textId="77777777" w:rsidR="00960396" w:rsidRPr="00554B4B" w:rsidRDefault="00960396" w:rsidP="00CD6E3C">
                          <w:pPr>
                            <w:rPr>
                              <w:i/>
                              <w:sz w:val="23"/>
                            </w:rPr>
                          </w:pPr>
                          <w:r w:rsidRPr="00554B4B">
                            <w:rPr>
                              <w:i/>
                              <w:sz w:val="23"/>
                            </w:rPr>
                            <w:sym w:font="Symbol" w:char="F066"/>
                          </w:r>
                        </w:p>
                      </w:txbxContent>
                    </v:textbox>
                  </v:shape>
                  <v:shape id="Text Box 30" o:spid="_x0000_s1041" type="#_x0000_t202" style="position:absolute;left:7751;top:11437;width:536;height: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" filled="f" stroked="f">
                    <v:textbox inset="2.38761mm,1.1938mm,2.38761mm,1.1938mm">
                      <w:txbxContent>
                        <w:p w14:paraId="2EC085FD" w14:textId="77777777" w:rsidR="00960396" w:rsidRPr="00554B4B" w:rsidRDefault="00960396" w:rsidP="00CD6E3C">
                          <w:pPr>
                            <w:rPr>
                              <w:i/>
                              <w:sz w:val="23"/>
                            </w:rPr>
                          </w:pPr>
                          <w:r w:rsidRPr="00554B4B">
                            <w:rPr>
                              <w:i/>
                              <w:sz w:val="23"/>
                            </w:rPr>
                            <w:sym w:font="Symbol" w:char="F066"/>
                          </w:r>
                          <w:r w:rsidRPr="00554B4B">
                            <w:rPr>
                              <w:i/>
                              <w:sz w:val="23"/>
                            </w:rPr>
                            <w:t>’</w:t>
                          </w:r>
                        </w:p>
                      </w:txbxContent>
                    </v:textbox>
                  </v:shape>
                  <v:shape id="Text Box 31" o:spid="_x0000_s1042" type="#_x0000_t202" style="position:absolute;left:5666;top:11432;width:1179;height: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" filled="f" stroked="f">
                    <v:textbox>
                      <w:txbxContent>
                        <w:p w14:paraId="172B03D5" w14:textId="77777777" w:rsidR="00960396" w:rsidRDefault="00960396" w:rsidP="00CD6E3C">
                          <w:r>
                            <w:t>equator</w:t>
                          </w:r>
                        </w:p>
                      </w:txbxContent>
                    </v:textbox>
                  </v:shape>
                  <v:shape id="Text Box 32" o:spid="_x0000_s1043" type="#_x0000_t202" style="position:absolute;left:8763;top:10917;width:1782;height: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" filled="f" stroked="f">
                    <v:textbox>
                      <w:txbxContent>
                        <w:p w14:paraId="48A8462C" w14:textId="77777777" w:rsidR="00960396" w:rsidRDefault="00960396" w:rsidP="00CD6E3C">
                          <w:pPr>
                            <w:spacing w:after="0"/>
                          </w:pPr>
                          <w:r>
                            <w:t>Line tangent to</w:t>
                          </w:r>
                        </w:p>
                        <w:p w14:paraId="7A98D076" w14:textId="77777777" w:rsidR="00960396" w:rsidRDefault="00960396" w:rsidP="00CD6E3C">
                          <w:pPr>
                            <w:spacing w:after="0"/>
                          </w:pPr>
                          <w:r>
                            <w:t>ellipsoid at P</w:t>
                          </w:r>
                        </w:p>
                      </w:txbxContent>
                    </v:textbox>
                  </v:shape>
                  <v:shape id="Text Box 33" o:spid="_x0000_s1044" type="#_x0000_t202" style="position:absolute;left:6431;top:12052;width:1327;height:7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" filled="f" stroked="f">
                    <v:textbox>
                      <w:txbxContent>
                        <w:p w14:paraId="44254508" w14:textId="77777777" w:rsidR="00960396" w:rsidRDefault="00960396" w:rsidP="00CD6E3C">
                          <w:pPr>
                            <w:spacing w:after="0"/>
                            <w:jc w:val="both"/>
                          </w:pPr>
                          <w:r>
                            <w:t xml:space="preserve">Center of </w:t>
                          </w:r>
                        </w:p>
                        <w:p w14:paraId="64D61906" w14:textId="77777777" w:rsidR="00960396" w:rsidRDefault="00960396" w:rsidP="00CD6E3C">
                          <w:pPr>
                            <w:spacing w:after="0"/>
                            <w:jc w:val="both"/>
                          </w:pPr>
                          <w:r>
                            <w:t>the Earth</w:t>
                          </w:r>
                        </w:p>
                      </w:txbxContent>
                    </v:textbox>
                  </v:shape>
                  <v:line id="Line 34" o:spid="_x0000_s1045" style="position:absolute;flip:y;visibility:visible;mso-wrap-style:square" from="6859,11784" to="6950,12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">
                    <v:stroke endarrow="open"/>
                  </v:line>
                </v:group>
                <w10:wrap type="topAndBottom" anchorx="margin" anchory="margin"/>
                <w10:anchorlock/>
              </v:group>
            </w:pict>
          </mc:Fallback>
        </mc:AlternateContent>
      </w:r>
      <w:r>
        <w:t xml:space="preserve">To convert the position of a point in space from geographic to Cartesian coordinates, we must first convert from geographic to geocentric coordinates.  Given the geographic latitude </w:t>
      </w:r>
      <w:r w:rsidRPr="00930CCD">
        <w:rPr>
          <w:i/>
        </w:rPr>
        <w:sym w:font="Symbol" w:char="F066"/>
      </w:r>
      <w:r>
        <w:rPr>
          <w:i/>
        </w:rPr>
        <w:t>’</w:t>
      </w:r>
      <w:r>
        <w:t xml:space="preserve">, and geographic longitude </w:t>
      </w:r>
      <w:r>
        <w:rPr>
          <w:i/>
        </w:rPr>
        <w:sym w:font="Symbol" w:char="F071"/>
      </w:r>
      <w:r>
        <w:rPr>
          <w:i/>
        </w:rPr>
        <w:t>’</w:t>
      </w:r>
      <w:r>
        <w:t xml:space="preserve">, of a point, the geocentric latitude, </w:t>
      </w:r>
      <w:r w:rsidRPr="00514D55">
        <w:rPr>
          <w:i/>
        </w:rPr>
        <w:sym w:font="Symbol" w:char="F066"/>
      </w:r>
      <w:r>
        <w:t xml:space="preserve">, and geocentric longitude, </w:t>
      </w:r>
      <w:r>
        <w:rPr>
          <w:i/>
        </w:rPr>
        <w:sym w:font="Symbol" w:char="F071"/>
      </w:r>
      <w:r>
        <w:t>, are (Snyder, 1987)</w:t>
      </w:r>
    </w:p>
    <w:p w14:paraId="51D6B776" w14:textId="77777777" w:rsidR="00CD6E3C" w:rsidRDefault="00CD6E3C" w:rsidP="00CD6E3C">
      <w:pPr>
        <w:tabs>
          <w:tab w:val="left" w:pos="720"/>
          <w:tab w:val="right" w:pos="9180"/>
        </w:tabs>
      </w:pPr>
      <w:r>
        <w:tab/>
      </w:r>
      <w:r w:rsidR="009E2A78" w:rsidRPr="00063CE9">
        <w:rPr>
          <w:noProof/>
          <w:position w:val="-28"/>
        </w:rPr>
        <w:object w:dxaOrig="2420" w:dyaOrig="680" w14:anchorId="70BC7278">
          <v:shape id="_x0000_i1034" type="#_x0000_t75" alt="" style="width:121.3pt;height:34pt;mso-width-percent:0;mso-height-percent:0;mso-width-percent:0;mso-height-percent:0" o:ole="">
            <v:imagedata r:id="rId34" o:title=""/>
          </v:shape>
          <o:OLEObject Type="Embed" ProgID="Equation.3" ShapeID="_x0000_i1034" DrawAspect="Content" ObjectID="_1673441353" r:id="rId35"/>
        </w:object>
      </w:r>
      <w:r>
        <w:tab/>
        <w:t>(1)</w:t>
      </w:r>
    </w:p>
    <w:p w14:paraId="354909C7" w14:textId="77777777" w:rsidR="00CD6E3C" w:rsidRDefault="00CD6E3C" w:rsidP="00CD6E3C">
      <w:pPr>
        <w:tabs>
          <w:tab w:val="left" w:pos="720"/>
          <w:tab w:val="right" w:pos="8460"/>
        </w:tabs>
      </w:pPr>
      <w:r>
        <w:t>Then we convert from geocentric to Cartesian coordinates (</w:t>
      </w:r>
      <w:proofErr w:type="spellStart"/>
      <w:r>
        <w:t>Zwillinger</w:t>
      </w:r>
      <w:proofErr w:type="spellEnd"/>
      <w:r>
        <w:t>, 2003)</w:t>
      </w:r>
    </w:p>
    <w:p w14:paraId="4E08DDF3" w14:textId="77777777" w:rsidR="00CD6E3C" w:rsidRDefault="00CD6E3C" w:rsidP="00CD6E3C">
      <w:pPr>
        <w:tabs>
          <w:tab w:val="left" w:pos="720"/>
          <w:tab w:val="right" w:pos="9180"/>
        </w:tabs>
      </w:pPr>
      <w:r>
        <w:lastRenderedPageBreak/>
        <w:tab/>
      </w:r>
      <w:r w:rsidR="009E2A78" w:rsidRPr="00063CE9">
        <w:rPr>
          <w:noProof/>
          <w:position w:val="-48"/>
        </w:rPr>
        <w:object w:dxaOrig="1520" w:dyaOrig="1080" w14:anchorId="720B76E6">
          <v:shape id="_x0000_i1033" type="#_x0000_t75" alt="" style="width:75.95pt;height:54.45pt;mso-width-percent:0;mso-height-percent:0;mso-width-percent:0;mso-height-percent:0" o:ole="">
            <v:imagedata r:id="rId36" o:title=""/>
          </v:shape>
          <o:OLEObject Type="Embed" ProgID="Equation.3" ShapeID="_x0000_i1033" DrawAspect="Content" ObjectID="_1673441354" r:id="rId37"/>
        </w:object>
      </w:r>
      <w:r>
        <w:tab/>
        <w:t>(2)</w:t>
      </w:r>
    </w:p>
    <w:p w14:paraId="45379821" w14:textId="77777777" w:rsidR="00CD6E3C" w:rsidRDefault="00CD6E3C" w:rsidP="00CD6E3C">
      <w:pPr>
        <w:tabs>
          <w:tab w:val="left" w:pos="720"/>
          <w:tab w:val="right" w:pos="8460"/>
        </w:tabs>
      </w:pPr>
      <w:r>
        <w:t xml:space="preserve">We must also convert depth, </w:t>
      </w:r>
      <w:r>
        <w:rPr>
          <w:i/>
        </w:rPr>
        <w:t>z</w:t>
      </w:r>
      <w:r>
        <w:t>, to radius</w:t>
      </w:r>
    </w:p>
    <w:p w14:paraId="00D41690" w14:textId="77777777" w:rsidR="00CD6E3C" w:rsidRDefault="00CD6E3C" w:rsidP="00CD6E3C">
      <w:pPr>
        <w:tabs>
          <w:tab w:val="left" w:pos="720"/>
          <w:tab w:val="right" w:pos="9180"/>
        </w:tabs>
      </w:pPr>
      <w:r>
        <w:tab/>
      </w:r>
      <w:r w:rsidR="009E2A78" w:rsidRPr="00063CE9">
        <w:rPr>
          <w:noProof/>
          <w:position w:val="-10"/>
        </w:rPr>
        <w:object w:dxaOrig="1219" w:dyaOrig="320" w14:anchorId="54BC49CF">
          <v:shape id="_x0000_i1032" type="#_x0000_t75" alt="" style="width:60.1pt;height:15.85pt;mso-width-percent:0;mso-height-percent:0;mso-width-percent:0;mso-height-percent:0" o:ole="">
            <v:imagedata r:id="rId38" o:title=""/>
          </v:shape>
          <o:OLEObject Type="Embed" ProgID="Equation.3" ShapeID="_x0000_i1032" DrawAspect="Content" ObjectID="_1673441355" r:id="rId39"/>
        </w:object>
      </w:r>
      <w:r>
        <w:tab/>
        <w:t>(3)</w:t>
      </w:r>
    </w:p>
    <w:p w14:paraId="63724D5B" w14:textId="77777777" w:rsidR="00CD6E3C" w:rsidRPr="00514D55" w:rsidRDefault="00CD6E3C" w:rsidP="00CD6E3C">
      <w:pPr>
        <w:rPr>
          <w:noProof/>
        </w:rPr>
      </w:pPr>
      <w:r>
        <w:t xml:space="preserve">where </w:t>
      </w:r>
      <w:proofErr w:type="gramStart"/>
      <w:r w:rsidRPr="00514D55">
        <w:rPr>
          <w:i/>
        </w:rPr>
        <w:t>R(</w:t>
      </w:r>
      <w:proofErr w:type="gramEnd"/>
      <w:r w:rsidRPr="00514D55">
        <w:rPr>
          <w:i/>
        </w:rPr>
        <w:sym w:font="Symbol" w:char="F066"/>
      </w:r>
      <w:r w:rsidRPr="00514D55">
        <w:rPr>
          <w:i/>
        </w:rPr>
        <w:t>)</w:t>
      </w:r>
      <w:r>
        <w:t xml:space="preserve">, the radius of the Earth at geocentric latitude </w:t>
      </w:r>
      <w:r w:rsidRPr="00514D55">
        <w:rPr>
          <w:i/>
        </w:rPr>
        <w:sym w:font="Symbol" w:char="F066"/>
      </w:r>
      <w:r>
        <w:t>, is given by</w:t>
      </w:r>
    </w:p>
    <w:p w14:paraId="330E7AFF" w14:textId="77777777" w:rsidR="00CD6E3C" w:rsidRDefault="00CD6E3C" w:rsidP="00CD6E3C">
      <w:pPr>
        <w:tabs>
          <w:tab w:val="left" w:pos="720"/>
          <w:tab w:val="right" w:pos="9180"/>
        </w:tabs>
      </w:pPr>
      <w:r w:rsidRPr="00514D55">
        <w:tab/>
      </w:r>
      <w:r w:rsidR="009E2A78" w:rsidRPr="00B6605B">
        <w:rPr>
          <w:noProof/>
          <w:position w:val="-32"/>
        </w:rPr>
        <w:object w:dxaOrig="2799" w:dyaOrig="840" w14:anchorId="57069605">
          <v:shape id="_x0000_i1031" type="#_x0000_t75" alt="" style="width:140.05pt;height:41.95pt;mso-width-percent:0;mso-height-percent:0;mso-width-percent:0;mso-height-percent:0" o:ole="">
            <v:imagedata r:id="rId40" o:title=""/>
          </v:shape>
          <o:OLEObject Type="Embed" ProgID="Equation.3" ShapeID="_x0000_i1031" DrawAspect="Content" ObjectID="_1673441356" r:id="rId41"/>
        </w:object>
      </w:r>
      <w:r w:rsidRPr="00514D55">
        <w:tab/>
        <w:t>(4)</w:t>
      </w:r>
    </w:p>
    <w:p w14:paraId="4D914CE5" w14:textId="77777777" w:rsidR="00CD6E3C" w:rsidRDefault="00CD6E3C" w:rsidP="00CD6E3C">
      <w:pPr>
        <w:tabs>
          <w:tab w:val="left" w:pos="720"/>
          <w:tab w:val="right" w:pos="8460"/>
        </w:tabs>
      </w:pPr>
      <w:r>
        <w:t xml:space="preserve">To convert a unit vector, </w:t>
      </w:r>
      <w:r>
        <w:rPr>
          <w:b/>
        </w:rPr>
        <w:t>v</w:t>
      </w:r>
      <w:r>
        <w:t xml:space="preserve">, and radius </w:t>
      </w:r>
      <w:r>
        <w:rPr>
          <w:i/>
        </w:rPr>
        <w:t>r</w:t>
      </w:r>
      <w:r>
        <w:t xml:space="preserve"> back to geographic latitude, longitude and depth</w:t>
      </w:r>
    </w:p>
    <w:p w14:paraId="5A3FD93D" w14:textId="77777777" w:rsidR="00CD6E3C" w:rsidRPr="00AA19BE" w:rsidRDefault="00CD6E3C" w:rsidP="00CD6E3C">
      <w:pPr>
        <w:tabs>
          <w:tab w:val="left" w:pos="720"/>
          <w:tab w:val="right" w:pos="9180"/>
        </w:tabs>
      </w:pPr>
      <w:r>
        <w:tab/>
      </w:r>
      <w:r w:rsidR="009E2A78" w:rsidRPr="00314A57">
        <w:rPr>
          <w:noProof/>
          <w:position w:val="-62"/>
        </w:rPr>
        <w:object w:dxaOrig="2580" w:dyaOrig="1700" w14:anchorId="3902362F">
          <v:shape id="_x0000_i1030" type="#_x0000_t75" alt="" style="width:130.4pt;height:85.05pt;mso-width-percent:0;mso-height-percent:0;mso-width-percent:0;mso-height-percent:0" o:ole="">
            <v:imagedata r:id="rId42" o:title=""/>
          </v:shape>
          <o:OLEObject Type="Embed" ProgID="Equation.3" ShapeID="_x0000_i1030" DrawAspect="Content" ObjectID="_1673441357" r:id="rId43"/>
        </w:object>
      </w:r>
      <w:r>
        <w:tab/>
        <w:t>(5)</w:t>
      </w:r>
    </w:p>
    <w:tbl>
      <w:tblPr>
        <w:tblStyle w:val="TableGrid"/>
        <w:tblW w:w="0" w:type="auto"/>
        <w:tblLook w:val="04A0" w:firstRow="1" w:lastRow="0" w:firstColumn="1" w:lastColumn="0" w:noHBand="0" w:noVBand="1"/>
      </w:tblPr>
      <w:tblGrid>
        <w:gridCol w:w="9360"/>
      </w:tblGrid>
      <w:tr w:rsidR="00CD6E3C" w14:paraId="1BA73D97" w14:textId="77777777" w:rsidTr="00332824">
        <w:tc>
          <w:tcPr>
            <w:tcW w:w="9576" w:type="dxa"/>
            <w:tcBorders>
              <w:top w:val="nil"/>
              <w:left w:val="nil"/>
              <w:bottom w:val="nil"/>
              <w:right w:val="nil"/>
            </w:tcBorders>
          </w:tcPr>
          <w:p w14:paraId="5E7DD026" w14:textId="77777777" w:rsidR="00CD6E3C" w:rsidRDefault="00CD6E3C" w:rsidP="00332824">
            <w:pPr>
              <w:jc w:val="center"/>
            </w:pPr>
            <w:r>
              <w:rPr>
                <w:noProof/>
              </w:rPr>
              <w:lastRenderedPageBreak/>
              <w:drawing>
                <wp:inline distT="0" distB="0" distL="0" distR="0" wp14:anchorId="236C1150" wp14:editId="51A650F5">
                  <wp:extent cx="4336415" cy="5607685"/>
                  <wp:effectExtent l="0" t="0" r="6985"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6415" cy="5607685"/>
                          </a:xfrm>
                          <a:prstGeom prst="rect">
                            <a:avLst/>
                          </a:prstGeom>
                          <a:noFill/>
                          <a:ln>
                            <a:noFill/>
                          </a:ln>
                        </pic:spPr>
                      </pic:pic>
                    </a:graphicData>
                  </a:graphic>
                </wp:inline>
              </w:drawing>
            </w:r>
          </w:p>
        </w:tc>
      </w:tr>
      <w:tr w:rsidR="00CD6E3C" w14:paraId="672672E5" w14:textId="77777777" w:rsidTr="00332824">
        <w:tc>
          <w:tcPr>
            <w:tcW w:w="9576" w:type="dxa"/>
            <w:tcBorders>
              <w:top w:val="nil"/>
              <w:left w:val="nil"/>
              <w:bottom w:val="nil"/>
              <w:right w:val="nil"/>
            </w:tcBorders>
          </w:tcPr>
          <w:p w14:paraId="79F28007" w14:textId="77777777" w:rsidR="00CD6E3C" w:rsidRDefault="00CD6E3C" w:rsidP="00332824">
            <w:r w:rsidRPr="00CD6E3C">
              <w:rPr>
                <w:b/>
              </w:rPr>
              <w:t>Figure 10</w:t>
            </w:r>
            <w:r>
              <w:t xml:space="preserve"> – a) Comparison of geographic and geocentric latitudes for the GRS80 ellipsoid.  b) Km per degree and Earth radius as </w:t>
            </w:r>
            <w:r w:rsidR="00350C91">
              <w:t xml:space="preserve">a </w:t>
            </w:r>
            <w:r>
              <w:t>function of geocentric latitude.</w:t>
            </w:r>
          </w:p>
        </w:tc>
      </w:tr>
    </w:tbl>
    <w:p w14:paraId="491299D3" w14:textId="77777777" w:rsidR="00CD6E3C" w:rsidRDefault="00CD6E3C" w:rsidP="00CD6E3C">
      <w:pPr>
        <w:tabs>
          <w:tab w:val="left" w:pos="720"/>
          <w:tab w:val="right" w:pos="8460"/>
        </w:tabs>
      </w:pPr>
      <w:r>
        <w:t>Once geographic information has been converted to unit vectors, a variety of useful calculations can be performed.</w:t>
      </w:r>
    </w:p>
    <w:p w14:paraId="69A41D4D" w14:textId="77777777" w:rsidR="00CD6E3C" w:rsidRPr="00AA19BE" w:rsidRDefault="00CD6E3C" w:rsidP="00CD6E3C">
      <w:pPr>
        <w:pStyle w:val="Heading2"/>
      </w:pPr>
      <w:bookmarkStart w:id="29" w:name="_Toc49512251"/>
      <w:r>
        <w:t>Distance between two points</w:t>
      </w:r>
      <w:bookmarkEnd w:id="29"/>
    </w:p>
    <w:p w14:paraId="5804F128" w14:textId="77777777" w:rsidR="00CD6E3C" w:rsidRDefault="00CD6E3C" w:rsidP="00CD6E3C">
      <w:pPr>
        <w:tabs>
          <w:tab w:val="left" w:pos="720"/>
          <w:tab w:val="right" w:pos="8460"/>
        </w:tabs>
      </w:pPr>
      <w:r>
        <w:t>Given two points defined by unit vectors</w:t>
      </w:r>
      <w:r w:rsidRPr="00F5387B">
        <w:t xml:space="preserve">, </w:t>
      </w:r>
      <w:r w:rsidRPr="00F5387B">
        <w:rPr>
          <w:b/>
        </w:rPr>
        <w:t>u</w:t>
      </w:r>
      <w:r w:rsidRPr="00F5387B">
        <w:t xml:space="preserve"> and </w:t>
      </w:r>
      <w:r w:rsidRPr="00F5387B">
        <w:rPr>
          <w:b/>
        </w:rPr>
        <w:t>v</w:t>
      </w:r>
      <w:r w:rsidRPr="00F5387B">
        <w:t>,</w:t>
      </w:r>
      <w:r>
        <w:t xml:space="preserve"> the angular separation of the two points is </w:t>
      </w:r>
    </w:p>
    <w:p w14:paraId="50A471BC" w14:textId="77777777" w:rsidR="00CD6E3C" w:rsidRDefault="00CD6E3C" w:rsidP="00CD6E3C">
      <w:pPr>
        <w:tabs>
          <w:tab w:val="left" w:pos="720"/>
          <w:tab w:val="right" w:pos="9180"/>
        </w:tabs>
      </w:pPr>
      <w:r>
        <w:tab/>
      </w:r>
      <w:r w:rsidR="009E2A78" w:rsidRPr="00063CE9">
        <w:rPr>
          <w:noProof/>
          <w:position w:val="-10"/>
        </w:rPr>
        <w:object w:dxaOrig="1620" w:dyaOrig="320" w14:anchorId="35C4635B">
          <v:shape id="_x0000_i1029" type="#_x0000_t75" alt="" style="width:81.05pt;height:15.85pt;mso-width-percent:0;mso-height-percent:0;mso-width-percent:0;mso-height-percent:0" o:ole="">
            <v:imagedata r:id="rId45" o:title=""/>
          </v:shape>
          <o:OLEObject Type="Embed" ProgID="Equation.3" ShapeID="_x0000_i1029" DrawAspect="Content" ObjectID="_1673441358" r:id="rId46"/>
        </w:object>
      </w:r>
      <w:r>
        <w:tab/>
        <w:t>(6)</w:t>
      </w:r>
    </w:p>
    <w:p w14:paraId="4FAC09D8" w14:textId="77777777" w:rsidR="00CD6E3C" w:rsidRDefault="00CD6E3C" w:rsidP="00CD6E3C">
      <w:pPr>
        <w:tabs>
          <w:tab w:val="left" w:pos="720"/>
          <w:tab w:val="right" w:pos="9180"/>
        </w:tabs>
      </w:pPr>
      <w:r>
        <w:t xml:space="preserve">To find the separation of </w:t>
      </w:r>
      <w:r>
        <w:rPr>
          <w:b/>
        </w:rPr>
        <w:t>u</w:t>
      </w:r>
      <w:r>
        <w:t xml:space="preserve"> and </w:t>
      </w:r>
      <w:r>
        <w:rPr>
          <w:b/>
        </w:rPr>
        <w:t>v</w:t>
      </w:r>
      <w:r>
        <w:t xml:space="preserve"> at the surface of the Earth</w:t>
      </w:r>
      <w:r w:rsidRPr="008126D1">
        <w:t xml:space="preserve"> </w:t>
      </w:r>
      <w:r>
        <w:t>in km, it is necessary to either perform the following integration numerically</w:t>
      </w:r>
    </w:p>
    <w:p w14:paraId="1602876D" w14:textId="77777777" w:rsidR="00CD6E3C" w:rsidRDefault="00CD6E3C" w:rsidP="00CD6E3C">
      <w:pPr>
        <w:tabs>
          <w:tab w:val="left" w:pos="720"/>
          <w:tab w:val="right" w:pos="9180"/>
        </w:tabs>
      </w:pPr>
      <w:r>
        <w:lastRenderedPageBreak/>
        <w:tab/>
      </w:r>
      <w:r w:rsidR="009E2A78" w:rsidRPr="005E776F">
        <w:rPr>
          <w:noProof/>
          <w:position w:val="-28"/>
        </w:rPr>
        <w:object w:dxaOrig="1359" w:dyaOrig="720" w14:anchorId="106CD69B">
          <v:shape id="_x0000_i1028" type="#_x0000_t75" alt="" style="width:68.05pt;height:36.3pt;mso-width-percent:0;mso-height-percent:0;mso-width-percent:0;mso-height-percent:0" o:ole="">
            <v:imagedata r:id="rId47" o:title=""/>
          </v:shape>
          <o:OLEObject Type="Embed" ProgID="Equation.3" ShapeID="_x0000_i1028" DrawAspect="Content" ObjectID="_1673441359" r:id="rId48"/>
        </w:object>
      </w:r>
      <w:r>
        <w:tab/>
        <w:t>(7)</w:t>
      </w:r>
    </w:p>
    <w:p w14:paraId="7A121FE9" w14:textId="77777777" w:rsidR="00CD6E3C" w:rsidRDefault="00CD6E3C" w:rsidP="00CD6E3C">
      <w:pPr>
        <w:tabs>
          <w:tab w:val="left" w:pos="720"/>
          <w:tab w:val="right" w:pos="9180"/>
        </w:tabs>
      </w:pPr>
      <w:r>
        <w:t xml:space="preserve">or consider the algorithm of </w:t>
      </w:r>
      <w:proofErr w:type="spellStart"/>
      <w:r>
        <w:t>Vincenty</w:t>
      </w:r>
      <w:proofErr w:type="spellEnd"/>
      <w:r>
        <w:t xml:space="preserve"> (1975).</w:t>
      </w:r>
    </w:p>
    <w:p w14:paraId="245F1A25" w14:textId="77777777" w:rsidR="00CD6E3C" w:rsidRPr="00AA19BE" w:rsidRDefault="00CD6E3C" w:rsidP="00CD6E3C">
      <w:pPr>
        <w:pStyle w:val="Heading2"/>
      </w:pPr>
      <w:bookmarkStart w:id="30" w:name="_Toc49512252"/>
      <w:r w:rsidRPr="00C86E35">
        <w:t>Az</w:t>
      </w:r>
      <w:r>
        <w:t>imuth from one point to another</w:t>
      </w:r>
      <w:bookmarkEnd w:id="30"/>
    </w:p>
    <w:p w14:paraId="6F7AB184" w14:textId="77777777" w:rsidR="00CD6E3C" w:rsidRDefault="00CD6E3C" w:rsidP="00CD6E3C">
      <w:pPr>
        <w:tabs>
          <w:tab w:val="left" w:pos="720"/>
          <w:tab w:val="right" w:pos="8460"/>
        </w:tabs>
      </w:pPr>
      <w:r>
        <w:t xml:space="preserve">The azimuth, </w:t>
      </w:r>
      <w:r w:rsidRPr="006C2015">
        <w:rPr>
          <w:i/>
        </w:rPr>
        <w:sym w:font="Symbol" w:char="F061"/>
      </w:r>
      <w:r>
        <w:t xml:space="preserve">, from </w:t>
      </w:r>
      <w:r w:rsidRPr="00F5387B">
        <w:rPr>
          <w:b/>
        </w:rPr>
        <w:t>u</w:t>
      </w:r>
      <w:r w:rsidRPr="00F5387B">
        <w:t xml:space="preserve"> to </w:t>
      </w:r>
      <w:r w:rsidRPr="00F5387B">
        <w:rPr>
          <w:b/>
        </w:rPr>
        <w:t>v</w:t>
      </w:r>
      <w:r w:rsidRPr="00F5387B">
        <w:t>,</w:t>
      </w:r>
      <w:r>
        <w:t xml:space="preserve"> measured clockwise from north, is</w:t>
      </w:r>
    </w:p>
    <w:p w14:paraId="50F8F802" w14:textId="77777777" w:rsidR="00CD6E3C" w:rsidRDefault="00CD6E3C" w:rsidP="00CD6E3C">
      <w:pPr>
        <w:tabs>
          <w:tab w:val="left" w:pos="720"/>
          <w:tab w:val="right" w:pos="9180"/>
        </w:tabs>
      </w:pPr>
      <w:r>
        <w:tab/>
      </w:r>
      <w:r w:rsidR="009E2A78" w:rsidRPr="00063CE9">
        <w:rPr>
          <w:noProof/>
          <w:position w:val="-34"/>
        </w:rPr>
        <w:object w:dxaOrig="3120" w:dyaOrig="800" w14:anchorId="5F9BDBD3">
          <v:shape id="_x0000_i1027" type="#_x0000_t75" alt="" style="width:157.05pt;height:39.1pt;mso-width-percent:0;mso-height-percent:0;mso-width-percent:0;mso-height-percent:0" o:ole="">
            <v:imagedata r:id="rId49" o:title=""/>
          </v:shape>
          <o:OLEObject Type="Embed" ProgID="Equation.3" ShapeID="_x0000_i1027" DrawAspect="Content" ObjectID="_1673441360" r:id="rId50"/>
        </w:object>
      </w:r>
      <w:r>
        <w:tab/>
        <w:t>(8)</w:t>
      </w:r>
    </w:p>
    <w:p w14:paraId="7A4F43A8" w14:textId="77777777" w:rsidR="00CD6E3C" w:rsidRDefault="00CD6E3C" w:rsidP="00CD6E3C">
      <w:pPr>
        <w:tabs>
          <w:tab w:val="left" w:pos="720"/>
          <w:tab w:val="right" w:pos="8460"/>
        </w:tabs>
      </w:pPr>
      <w:r>
        <w:t xml:space="preserve">where </w:t>
      </w:r>
      <w:r>
        <w:rPr>
          <w:b/>
        </w:rPr>
        <w:t>n</w:t>
      </w:r>
      <w:r>
        <w:t xml:space="preserve"> is the vector pointing to the north pole, </w:t>
      </w:r>
      <w:r>
        <w:rPr>
          <w:b/>
        </w:rPr>
        <w:t>n</w:t>
      </w:r>
      <w:r>
        <w:t xml:space="preserve"> = [0, 0, 1].</w:t>
      </w:r>
    </w:p>
    <w:p w14:paraId="4DE3898E" w14:textId="77777777" w:rsidR="00CD6E3C" w:rsidRPr="003B5B66" w:rsidRDefault="00CD6E3C" w:rsidP="00CD6E3C">
      <w:pPr>
        <w:pStyle w:val="Heading2"/>
      </w:pPr>
      <w:bookmarkStart w:id="31" w:name="_Toc49512253"/>
      <w:r>
        <w:t>Points on a great circle</w:t>
      </w:r>
      <w:bookmarkEnd w:id="31"/>
    </w:p>
    <w:p w14:paraId="2D20DA70" w14:textId="2DC6DA49" w:rsidR="00CD6E3C" w:rsidRDefault="00CD6E3C" w:rsidP="00CD6E3C">
      <w:pPr>
        <w:tabs>
          <w:tab w:val="left" w:pos="720"/>
          <w:tab w:val="right" w:pos="8460"/>
        </w:tabs>
      </w:pPr>
      <w:r>
        <w:t xml:space="preserve">Given two points defined by unit vectors </w:t>
      </w:r>
      <w:r w:rsidRPr="003A2BB8">
        <w:rPr>
          <w:b/>
        </w:rPr>
        <w:t>u</w:t>
      </w:r>
      <w:r>
        <w:t xml:space="preserve"> and </w:t>
      </w:r>
      <w:r w:rsidRPr="003A2BB8">
        <w:rPr>
          <w:b/>
        </w:rPr>
        <w:t>v</w:t>
      </w:r>
      <w:r>
        <w:t xml:space="preserve">, to find another point, </w:t>
      </w:r>
      <w:r w:rsidRPr="003A2BB8">
        <w:rPr>
          <w:b/>
        </w:rPr>
        <w:t>w</w:t>
      </w:r>
      <w:r>
        <w:rPr>
          <w:b/>
        </w:rPr>
        <w:t>,</w:t>
      </w:r>
      <w:r>
        <w:t xml:space="preserve"> that lies on the great circle defined by </w:t>
      </w:r>
      <w:r w:rsidRPr="003A2BB8">
        <w:rPr>
          <w:b/>
        </w:rPr>
        <w:t>u</w:t>
      </w:r>
      <w:r>
        <w:t xml:space="preserve"> and </w:t>
      </w:r>
      <w:r w:rsidRPr="003A2BB8">
        <w:rPr>
          <w:b/>
        </w:rPr>
        <w:t>v</w:t>
      </w:r>
      <w:r>
        <w:rPr>
          <w:b/>
        </w:rPr>
        <w:t>,</w:t>
      </w:r>
      <w:r>
        <w:t xml:space="preserve"> at some angular distance </w:t>
      </w:r>
      <w:r w:rsidRPr="008B03D9">
        <w:rPr>
          <w:i/>
        </w:rPr>
        <w:sym w:font="Symbol" w:char="F064"/>
      </w:r>
      <w:r>
        <w:t xml:space="preserve">, measured from </w:t>
      </w:r>
      <w:r w:rsidRPr="003A2BB8">
        <w:rPr>
          <w:b/>
        </w:rPr>
        <w:t>u</w:t>
      </w:r>
      <w:r>
        <w:t xml:space="preserve"> in the direction of </w:t>
      </w:r>
      <w:r>
        <w:rPr>
          <w:b/>
        </w:rPr>
        <w:t>v</w:t>
      </w:r>
      <w:r>
        <w:t xml:space="preserve"> (see Figure 11)</w:t>
      </w:r>
    </w:p>
    <w:p w14:paraId="6068C9F6" w14:textId="3091CC06" w:rsidR="00CD6E3C" w:rsidRDefault="00C22F28" w:rsidP="00C22F28">
      <w:pPr>
        <w:tabs>
          <w:tab w:val="left" w:pos="720"/>
          <w:tab w:val="right" w:pos="3780"/>
        </w:tabs>
      </w:pPr>
      <w:r>
        <w:rPr>
          <w:noProof/>
        </w:rPr>
        <w:t xml:space="preserve">               </w:t>
      </w:r>
      <w:r w:rsidR="009E2A78" w:rsidRPr="00063CE9">
        <w:rPr>
          <w:noProof/>
          <w:position w:val="-28"/>
        </w:rPr>
        <w:object w:dxaOrig="1939" w:dyaOrig="680" w14:anchorId="3A2E313D">
          <v:shape id="_x0000_i1026" type="#_x0000_t75" alt="" style="width:96.95pt;height:34pt;mso-width-percent:0;mso-height-percent:0;mso-width-percent:0;mso-height-percent:0" o:ole="">
            <v:imagedata r:id="rId51" o:title=""/>
          </v:shape>
          <o:OLEObject Type="Embed" ProgID="Equation.3" ShapeID="_x0000_i1026" DrawAspect="Content" ObjectID="_1673441361" r:id="rId52"/>
        </w:object>
      </w:r>
      <w:r w:rsidR="00CD6E3C">
        <w:tab/>
      </w:r>
      <w:r w:rsidR="00CD6E3C">
        <w:tab/>
      </w:r>
      <w:r>
        <w:t xml:space="preserve">                                                                                              </w:t>
      </w:r>
      <w:r w:rsidR="00CD6E3C">
        <w:t>(9)</w:t>
      </w:r>
    </w:p>
    <w:p w14:paraId="2F18C2F3" w14:textId="407D42DB" w:rsidR="00CD6E3C" w:rsidRDefault="007D6E07" w:rsidP="00CD6E3C">
      <w:pPr>
        <w:tabs>
          <w:tab w:val="left" w:pos="720"/>
          <w:tab w:val="right" w:pos="8460"/>
        </w:tabs>
      </w:pPr>
      <w:r>
        <w:rPr>
          <w:noProof/>
        </w:rPr>
        <mc:AlternateContent>
          <mc:Choice Requires="wpc">
            <w:drawing>
              <wp:anchor distT="182880" distB="182880" distL="182880" distR="182880" simplePos="0" relativeHeight="251669504" behindDoc="0" locked="0" layoutInCell="1" allowOverlap="1" wp14:anchorId="3885F9DF" wp14:editId="63808494">
                <wp:simplePos x="0" y="0"/>
                <wp:positionH relativeFrom="margin">
                  <wp:posOffset>1397000</wp:posOffset>
                </wp:positionH>
                <wp:positionV relativeFrom="margin">
                  <wp:posOffset>4709795</wp:posOffset>
                </wp:positionV>
                <wp:extent cx="2207260" cy="2191385"/>
                <wp:effectExtent l="0" t="0" r="0" b="0"/>
                <wp:wrapSquare wrapText="left"/>
                <wp:docPr id="3073" name="Canvas 30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5" name="Group 4"/>
                        <wpg:cNvGrpSpPr>
                          <a:grpSpLocks/>
                        </wpg:cNvGrpSpPr>
                        <wpg:grpSpPr bwMode="auto">
                          <a:xfrm>
                            <a:off x="496272" y="0"/>
                            <a:ext cx="1209675" cy="1309370"/>
                            <a:chOff x="2160" y="7194"/>
                            <a:chExt cx="1905" cy="2062"/>
                          </a:xfrm>
                        </wpg:grpSpPr>
                        <wps:wsp>
                          <wps:cNvPr id="9" name="Line 5"/>
                          <wps:cNvCnPr/>
                          <wps:spPr bwMode="auto">
                            <a:xfrm flipH="1" flipV="1">
                              <a:off x="2220" y="7564"/>
                              <a:ext cx="14" cy="14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Line 6"/>
                          <wps:cNvCnPr/>
                          <wps:spPr bwMode="auto">
                            <a:xfrm flipV="1">
                              <a:off x="2234" y="9000"/>
                              <a:ext cx="144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7"/>
                          <wps:cNvCnPr/>
                          <wps:spPr bwMode="auto">
                            <a:xfrm flipV="1">
                              <a:off x="2234" y="8280"/>
                              <a:ext cx="126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8"/>
                          <wps:cNvCnPr/>
                          <wps:spPr bwMode="auto">
                            <a:xfrm flipV="1">
                              <a:off x="2234" y="7740"/>
                              <a:ext cx="72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9"/>
                          <wps:cNvSpPr txBox="1">
                            <a:spLocks noChangeArrowheads="1"/>
                          </wps:cNvSpPr>
                          <wps:spPr bwMode="auto">
                            <a:xfrm>
                              <a:off x="2856" y="7418"/>
                              <a:ext cx="549"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4DBBA" w14:textId="77777777" w:rsidR="00960396" w:rsidRPr="00AB4469" w:rsidRDefault="009E2A78" w:rsidP="00CD6E3C">
                                <w:pPr>
                                  <w:rPr>
                                    <w:b/>
                                  </w:rPr>
                                </w:pPr>
                                <w:r w:rsidRPr="00AB4469">
                                  <w:rPr>
                                    <w:b/>
                                    <w:noProof/>
                                    <w:position w:val="-6"/>
                                  </w:rPr>
                                  <w:object w:dxaOrig="260" w:dyaOrig="279" w14:anchorId="442B0BDE">
                                    <v:shape id="_x0000_i1039" type="#_x0000_t75" alt="" style="width:13.05pt;height:13.05pt;mso-width-percent:0;mso-height-percent:0;mso-width-percent:0;mso-height-percent:0" o:ole="">
                                      <v:imagedata r:id="rId53" o:title=""/>
                                    </v:shape>
                                    <o:OLEObject Type="Embed" ProgID="Equation.3" ShapeID="_x0000_i1039" DrawAspect="Content" ObjectID="_1673441363" r:id="rId54"/>
                                  </w:object>
                                </w:r>
                              </w:p>
                            </w:txbxContent>
                          </wps:txbx>
                          <wps:bodyPr rot="0" vert="horz" wrap="none" lIns="91440" tIns="45720" rIns="91440" bIns="45720" anchor="t" anchorCtr="0" upright="1">
                            <a:spAutoFit/>
                          </wps:bodyPr>
                        </wps:wsp>
                        <wps:wsp>
                          <wps:cNvPr id="25" name="Text Box 10"/>
                          <wps:cNvSpPr txBox="1">
                            <a:spLocks noChangeArrowheads="1"/>
                          </wps:cNvSpPr>
                          <wps:spPr bwMode="auto">
                            <a:xfrm>
                              <a:off x="3342" y="7952"/>
                              <a:ext cx="489"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57062" w14:textId="77777777" w:rsidR="00960396" w:rsidRPr="00AB4469" w:rsidRDefault="009E2A78" w:rsidP="00CD6E3C">
                                <w:pPr>
                                  <w:rPr>
                                    <w:b/>
                                  </w:rPr>
                                </w:pPr>
                                <w:r w:rsidRPr="00AB4469">
                                  <w:rPr>
                                    <w:b/>
                                    <w:noProof/>
                                    <w:position w:val="-6"/>
                                  </w:rPr>
                                  <w:object w:dxaOrig="200" w:dyaOrig="279" w14:anchorId="3A4980B9">
                                    <v:shape id="_x0000_i1038" type="#_x0000_t75" alt="" style="width:9.65pt;height:13.05pt;mso-width-percent:0;mso-height-percent:0;mso-width-percent:0;mso-height-percent:0" o:ole="">
                                      <v:imagedata r:id="rId55" o:title=""/>
                                    </v:shape>
                                    <o:OLEObject Type="Embed" ProgID="Equation.3" ShapeID="_x0000_i1038" DrawAspect="Content" ObjectID="_1673441364" r:id="rId56"/>
                                  </w:object>
                                </w:r>
                              </w:p>
                            </w:txbxContent>
                          </wps:txbx>
                          <wps:bodyPr rot="0" vert="horz" wrap="none" lIns="91440" tIns="45720" rIns="91440" bIns="45720" anchor="t" anchorCtr="0" upright="1">
                            <a:spAutoFit/>
                          </wps:bodyPr>
                        </wps:wsp>
                        <wps:wsp>
                          <wps:cNvPr id="28" name="Text Box 11"/>
                          <wps:cNvSpPr txBox="1">
                            <a:spLocks noChangeArrowheads="1"/>
                          </wps:cNvSpPr>
                          <wps:spPr bwMode="auto">
                            <a:xfrm>
                              <a:off x="3596" y="8552"/>
                              <a:ext cx="469"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6D63E" w14:textId="77777777" w:rsidR="00960396" w:rsidRPr="00AB4469" w:rsidRDefault="009E2A78" w:rsidP="00CD6E3C">
                                <w:pPr>
                                  <w:rPr>
                                    <w:b/>
                                  </w:rPr>
                                </w:pPr>
                                <w:r w:rsidRPr="00AB4469">
                                  <w:rPr>
                                    <w:b/>
                                    <w:noProof/>
                                    <w:position w:val="-6"/>
                                  </w:rPr>
                                  <w:object w:dxaOrig="180" w:dyaOrig="320" w14:anchorId="3F71CAE8">
                                    <v:shape id="_x0000_i1037" type="#_x0000_t75" alt="" style="width:9.05pt;height:15.85pt;mso-width-percent:0;mso-height-percent:0;mso-width-percent:0;mso-height-percent:0" o:ole="">
                                      <v:imagedata r:id="rId57" o:title=""/>
                                    </v:shape>
                                    <o:OLEObject Type="Embed" ProgID="Equation.3" ShapeID="_x0000_i1037" DrawAspect="Content" ObjectID="_1673441365" r:id="rId58"/>
                                  </w:object>
                                </w:r>
                              </w:p>
                            </w:txbxContent>
                          </wps:txbx>
                          <wps:bodyPr rot="0" vert="horz" wrap="none" lIns="91440" tIns="45720" rIns="91440" bIns="45720" anchor="t" anchorCtr="0" upright="1">
                            <a:spAutoFit/>
                          </wps:bodyPr>
                        </wps:wsp>
                        <wps:wsp>
                          <wps:cNvPr id="29" name="Text Box 12"/>
                          <wps:cNvSpPr txBox="1">
                            <a:spLocks noChangeArrowheads="1"/>
                          </wps:cNvSpPr>
                          <wps:spPr bwMode="auto">
                            <a:xfrm>
                              <a:off x="2177" y="8099"/>
                              <a:ext cx="404" cy="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D7E2C" w14:textId="77777777" w:rsidR="00960396" w:rsidRPr="00AB4469" w:rsidRDefault="00960396" w:rsidP="00CD6E3C">
                                <w:pPr>
                                  <w:rPr>
                                    <w:i/>
                                  </w:rPr>
                                </w:pPr>
                                <w:r w:rsidRPr="00AB4469">
                                  <w:rPr>
                                    <w:i/>
                                  </w:rPr>
                                  <w:t>δ</w:t>
                                </w:r>
                              </w:p>
                            </w:txbxContent>
                          </wps:txbx>
                          <wps:bodyPr rot="0" vert="horz" wrap="none" lIns="91440" tIns="45720" rIns="91440" bIns="45720" anchor="t" anchorCtr="0" upright="1">
                            <a:spAutoFit/>
                          </wps:bodyPr>
                        </wps:wsp>
                        <wps:wsp>
                          <wps:cNvPr id="30" name="Arc 13"/>
                          <wps:cNvSpPr>
                            <a:spLocks/>
                          </wps:cNvSpPr>
                          <wps:spPr bwMode="auto">
                            <a:xfrm rot="-1406884">
                              <a:off x="2256" y="8470"/>
                              <a:ext cx="180" cy="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Text Box 14"/>
                          <wps:cNvSpPr txBox="1">
                            <a:spLocks noChangeArrowheads="1"/>
                          </wps:cNvSpPr>
                          <wps:spPr bwMode="auto">
                            <a:xfrm>
                              <a:off x="2160" y="7194"/>
                              <a:ext cx="489"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17BB29" w14:textId="77777777" w:rsidR="00960396" w:rsidRPr="00AB4469" w:rsidRDefault="009E2A78" w:rsidP="00CD6E3C">
                                <w:pPr>
                                  <w:rPr>
                                    <w:b/>
                                  </w:rPr>
                                </w:pPr>
                                <w:r w:rsidRPr="00AB4469">
                                  <w:rPr>
                                    <w:b/>
                                    <w:noProof/>
                                    <w:position w:val="-6"/>
                                  </w:rPr>
                                  <w:object w:dxaOrig="200" w:dyaOrig="279" w14:anchorId="4FEE28D9">
                                    <v:shape id="_x0000_i1036" type="#_x0000_t75" alt="" style="width:9.65pt;height:13.05pt;mso-width-percent:0;mso-height-percent:0;mso-width-percent:0;mso-height-percent:0" o:ole="">
                                      <v:imagedata r:id="rId59" o:title=""/>
                                    </v:shape>
                                    <o:OLEObject Type="Embed" ProgID="Equation.3" ShapeID="_x0000_i1036" DrawAspect="Content" ObjectID="_1673441366" r:id="rId60"/>
                                  </w:object>
                                </w:r>
                              </w:p>
                            </w:txbxContent>
                          </wps:txbx>
                          <wps:bodyPr rot="0" vert="horz" wrap="none" lIns="91440" tIns="45720" rIns="91440" bIns="45720" anchor="t" anchorCtr="0" upright="1">
                            <a:spAutoFit/>
                          </wps:bodyPr>
                        </wps:wsp>
                      </wpg:wgp>
                      <wps:wsp>
                        <wps:cNvPr id="3072" name="Text Box 15"/>
                        <wps:cNvSpPr txBox="1">
                          <a:spLocks noChangeArrowheads="1"/>
                        </wps:cNvSpPr>
                        <wps:spPr bwMode="auto">
                          <a:xfrm>
                            <a:off x="0" y="1278890"/>
                            <a:ext cx="220726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D5411" w14:textId="77777777" w:rsidR="00960396" w:rsidRDefault="00960396" w:rsidP="00CD6E3C">
                              <w:r w:rsidRPr="00CD6E3C">
                                <w:rPr>
                                  <w:b/>
                                </w:rPr>
                                <w:t>Figure 11</w:t>
                              </w:r>
                              <w:r>
                                <w:t xml:space="preserve"> – Calculation of </w:t>
                              </w:r>
                              <w:r w:rsidRPr="00543110">
                                <w:rPr>
                                  <w:b/>
                                </w:rPr>
                                <w:t>w</w:t>
                              </w:r>
                              <w:r>
                                <w:t xml:space="preserve"> given </w:t>
                              </w:r>
                              <w:r w:rsidRPr="00543110">
                                <w:rPr>
                                  <w:b/>
                                </w:rPr>
                                <w:t>u</w:t>
                              </w:r>
                              <w:r>
                                <w:t xml:space="preserve"> and </w:t>
                              </w:r>
                              <w:r w:rsidRPr="00543110">
                                <w:rPr>
                                  <w:b/>
                                </w:rPr>
                                <w:t>v</w:t>
                              </w:r>
                              <w:r>
                                <w:t>.  All vectors are of unit length and lie entirely in the plane of the figure.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885F9DF" id="Canvas 3073" o:spid="_x0000_s1046" editas="canvas" style="position:absolute;margin-left:110pt;margin-top:370.85pt;width:173.8pt;height:172.55pt;z-index:251669504;mso-wrap-distance-left:14.4pt;mso-wrap-distance-top:14.4pt;mso-wrap-distance-right:14.4pt;mso-wrap-distance-bottom:14.4pt;mso-position-horizontal-relative:margin;mso-position-vertical-relative:margin" coordsize="22072,219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">
                <v:shape id="_x0000_s1047" type="#_x0000_t75" style="position:absolute;width:22072;height:21913;visibility:visible;mso-wrap-style:square">
                  <v:fill o:detectmouseclick="t"/>
                  <v:path o:connecttype="none"/>
                </v:shape>
                <v:group id="Group 4" o:spid="_x0000_s1048" style="position:absolute;left:4962;width:12097;height:13093" coordorigin="2160,7194" coordsize="1905,20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line id="Line 5" o:spid="_x0000_s1049" style="position:absolute;flip:x y;visibility:visible;mso-wrap-style:square" from="2220,7564" to="223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">
                    <v:stroke endarrow="block"/>
                  </v:line>
                  <v:line id="Line 6" o:spid="_x0000_s1050" style="position:absolute;flip:y;visibility:visible;mso-wrap-style:square" from="2234,9000" to="3674,9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">
                    <v:stroke endarrow="block"/>
                  </v:line>
                  <v:line id="Line 7" o:spid="_x0000_s1051" style="position:absolute;flip:y;visibility:visible;mso-wrap-style:square" from="2234,8280" to="349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">
                    <v:stroke endarrow="block"/>
                  </v:line>
                  <v:line id="Line 8" o:spid="_x0000_s1052" style="position:absolute;flip:y;visibility:visible;mso-wrap-style:square" from="2234,7740" to="295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">
                    <v:stroke endarrow="block"/>
                  </v:line>
                  <v:shape id="Text Box 9" o:spid="_x0000_s1053" type="#_x0000_t202" style="position:absolute;left:2856;top:7418;width:549;height:6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" filled="f" stroked="f">
                    <v:textbox style="mso-fit-shape-to-text:t">
                      <w:txbxContent>
                        <w:p w14:paraId="5F14DBBA" w14:textId="77777777" w:rsidR="00960396" w:rsidRPr="00AB4469" w:rsidRDefault="009E2A78" w:rsidP="00CD6E3C">
                          <w:pPr>
                            <w:rPr>
                              <w:b/>
                            </w:rPr>
                          </w:pPr>
                          <w:r w:rsidRPr="00AB4469">
                            <w:rPr>
                              <w:b/>
                              <w:noProof/>
                              <w:position w:val="-6"/>
                            </w:rPr>
                            <w:object w:dxaOrig="260" w:dyaOrig="279" w14:anchorId="442B0BDE">
                              <v:shape id="_x0000_i1039" type="#_x0000_t75" alt="" style="width:13.05pt;height:13.05pt;mso-width-percent:0;mso-height-percent:0;mso-width-percent:0;mso-height-percent:0" o:ole="">
                                <v:imagedata r:id="rId53" o:title=""/>
                              </v:shape>
                              <o:OLEObject Type="Embed" ProgID="Equation.3" ShapeID="_x0000_i1039" DrawAspect="Content" ObjectID="_1673441363" r:id="rId61"/>
                            </w:object>
                          </w:r>
                        </w:p>
                      </w:txbxContent>
                    </v:textbox>
                  </v:shape>
                  <v:shape id="Text Box 10" o:spid="_x0000_s1054" type="#_x0000_t202" style="position:absolute;left:3342;top:7952;width:489;height:6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" filled="f" stroked="f">
                    <v:textbox style="mso-fit-shape-to-text:t">
                      <w:txbxContent>
                        <w:p w14:paraId="76E57062" w14:textId="77777777" w:rsidR="00960396" w:rsidRPr="00AB4469" w:rsidRDefault="009E2A78" w:rsidP="00CD6E3C">
                          <w:pPr>
                            <w:rPr>
                              <w:b/>
                            </w:rPr>
                          </w:pPr>
                          <w:r w:rsidRPr="00AB4469">
                            <w:rPr>
                              <w:b/>
                              <w:noProof/>
                              <w:position w:val="-6"/>
                            </w:rPr>
                            <w:object w:dxaOrig="200" w:dyaOrig="279" w14:anchorId="3A4980B9">
                              <v:shape id="_x0000_i1038" type="#_x0000_t75" alt="" style="width:9.65pt;height:13.05pt;mso-width-percent:0;mso-height-percent:0;mso-width-percent:0;mso-height-percent:0" o:ole="">
                                <v:imagedata r:id="rId55" o:title=""/>
                              </v:shape>
                              <o:OLEObject Type="Embed" ProgID="Equation.3" ShapeID="_x0000_i1038" DrawAspect="Content" ObjectID="_1673441364" r:id="rId62"/>
                            </w:object>
                          </w:r>
                        </w:p>
                      </w:txbxContent>
                    </v:textbox>
                  </v:shape>
                  <v:shape id="Text Box 11" o:spid="_x0000_s1055" type="#_x0000_t202" style="position:absolute;left:3596;top:8552;width:469;height:7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" filled="f" stroked="f">
                    <v:textbox style="mso-fit-shape-to-text:t">
                      <w:txbxContent>
                        <w:p w14:paraId="5B06D63E" w14:textId="77777777" w:rsidR="00960396" w:rsidRPr="00AB4469" w:rsidRDefault="009E2A78" w:rsidP="00CD6E3C">
                          <w:pPr>
                            <w:rPr>
                              <w:b/>
                            </w:rPr>
                          </w:pPr>
                          <w:r w:rsidRPr="00AB4469">
                            <w:rPr>
                              <w:b/>
                              <w:noProof/>
                              <w:position w:val="-6"/>
                            </w:rPr>
                            <w:object w:dxaOrig="180" w:dyaOrig="320" w14:anchorId="3F71CAE8">
                              <v:shape id="_x0000_i1037" type="#_x0000_t75" alt="" style="width:9.05pt;height:15.85pt;mso-width-percent:0;mso-height-percent:0;mso-width-percent:0;mso-height-percent:0" o:ole="">
                                <v:imagedata r:id="rId57" o:title=""/>
                              </v:shape>
                              <o:OLEObject Type="Embed" ProgID="Equation.3" ShapeID="_x0000_i1037" DrawAspect="Content" ObjectID="_1673441365" r:id="rId63"/>
                            </w:object>
                          </w:r>
                        </w:p>
                      </w:txbxContent>
                    </v:textbox>
                  </v:shape>
                  <v:shape id="Text Box 12" o:spid="_x0000_s1056" type="#_x0000_t202" style="position:absolute;left:2177;top:8099;width:404;height:64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" filled="f" stroked="f">
                    <v:textbox style="mso-fit-shape-to-text:t">
                      <w:txbxContent>
                        <w:p w14:paraId="699D7E2C" w14:textId="77777777" w:rsidR="00960396" w:rsidRPr="00AB4469" w:rsidRDefault="00960396" w:rsidP="00CD6E3C">
                          <w:pPr>
                            <w:rPr>
                              <w:i/>
                            </w:rPr>
                          </w:pPr>
                          <w:r w:rsidRPr="00AB4469">
                            <w:rPr>
                              <w:i/>
                            </w:rPr>
                            <w:t>δ</w:t>
                          </w:r>
                        </w:p>
                      </w:txbxContent>
                    </v:textbox>
                  </v:shape>
                  <v:shape id="Arc 13" o:spid="_x0000_s1057" style="position:absolute;left:2256;top:8470;width:180;height:180;rotation:-1536692fd;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" path="m-1,nfc11929,,21600,9670,21600,21600em-1,nsc11929,,21600,9670,21600,21600l,21600,-1,xe" filled="f">
                    <v:path arrowok="t" o:extrusionok="f" o:connecttype="custom" o:connectlocs="0,0;180,180;0,180" o:connectangles="0,0,0"/>
                  </v:shape>
                  <v:shape id="Text Box 14" o:spid="_x0000_s1058" type="#_x0000_t202" style="position:absolute;left:2160;top:7194;width:489;height:6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" filled="f" stroked="f">
                    <v:textbox style="mso-fit-shape-to-text:t">
                      <w:txbxContent>
                        <w:p w14:paraId="0A17BB29" w14:textId="77777777" w:rsidR="00960396" w:rsidRPr="00AB4469" w:rsidRDefault="009E2A78" w:rsidP="00CD6E3C">
                          <w:pPr>
                            <w:rPr>
                              <w:b/>
                            </w:rPr>
                          </w:pPr>
                          <w:r w:rsidRPr="00AB4469">
                            <w:rPr>
                              <w:b/>
                              <w:noProof/>
                              <w:position w:val="-6"/>
                            </w:rPr>
                            <w:object w:dxaOrig="200" w:dyaOrig="279" w14:anchorId="4FEE28D9">
                              <v:shape id="_x0000_i1036" type="#_x0000_t75" alt="" style="width:9.65pt;height:13.05pt;mso-width-percent:0;mso-height-percent:0;mso-width-percent:0;mso-height-percent:0" o:ole="">
                                <v:imagedata r:id="rId59" o:title=""/>
                              </v:shape>
                              <o:OLEObject Type="Embed" ProgID="Equation.3" ShapeID="_x0000_i1036" DrawAspect="Content" ObjectID="_1673441366" r:id="rId64"/>
                            </w:object>
                          </w:r>
                        </w:p>
                      </w:txbxContent>
                    </v:textbox>
                  </v:shape>
                </v:group>
                <v:shape id="Text Box 15" o:spid="_x0000_s1059" type="#_x0000_t202" style="position:absolute;top:12788;width:22072;height:80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" filled="f" stroked="f">
                  <v:textbox>
                    <w:txbxContent>
                      <w:p w14:paraId="36ED5411" w14:textId="77777777" w:rsidR="00960396" w:rsidRDefault="00960396" w:rsidP="00CD6E3C">
                        <w:r w:rsidRPr="00CD6E3C">
                          <w:rPr>
                            <w:b/>
                          </w:rPr>
                          <w:t>Figure 11</w:t>
                        </w:r>
                        <w:r>
                          <w:t xml:space="preserve"> – Calculation of </w:t>
                        </w:r>
                        <w:r w:rsidRPr="00543110">
                          <w:rPr>
                            <w:b/>
                          </w:rPr>
                          <w:t>w</w:t>
                        </w:r>
                        <w:r>
                          <w:t xml:space="preserve"> given </w:t>
                        </w:r>
                        <w:r w:rsidRPr="00543110">
                          <w:rPr>
                            <w:b/>
                          </w:rPr>
                          <w:t>u</w:t>
                        </w:r>
                        <w:r>
                          <w:t xml:space="preserve"> and </w:t>
                        </w:r>
                        <w:r w:rsidRPr="00543110">
                          <w:rPr>
                            <w:b/>
                          </w:rPr>
                          <w:t>v</w:t>
                        </w:r>
                        <w:r>
                          <w:t>.  All vectors are of unit length and lie entirely in the plane of the figure.</w:t>
                        </w:r>
                      </w:p>
                    </w:txbxContent>
                  </v:textbox>
                </v:shape>
                <w10:wrap type="square" side="left" anchorx="margin" anchory="margin"/>
              </v:group>
            </w:pict>
          </mc:Fallback>
        </mc:AlternateContent>
      </w:r>
      <w:r w:rsidR="00CD6E3C">
        <w:t xml:space="preserve">Note that if many points, </w:t>
      </w:r>
      <w:proofErr w:type="spellStart"/>
      <w:r w:rsidR="00CD6E3C" w:rsidRPr="003A2BB8">
        <w:rPr>
          <w:b/>
        </w:rPr>
        <w:t>w</w:t>
      </w:r>
      <w:r w:rsidR="00CD6E3C" w:rsidRPr="003A2BB8">
        <w:rPr>
          <w:i/>
          <w:vertAlign w:val="subscript"/>
        </w:rPr>
        <w:t>i</w:t>
      </w:r>
      <w:proofErr w:type="spellEnd"/>
      <w:r w:rsidR="00CD6E3C">
        <w:t xml:space="preserve">, are to be found along the same great circle defined by </w:t>
      </w:r>
      <w:r w:rsidR="00CD6E3C" w:rsidRPr="003A2BB8">
        <w:rPr>
          <w:b/>
        </w:rPr>
        <w:t>u</w:t>
      </w:r>
      <w:r w:rsidR="00CD6E3C">
        <w:t xml:space="preserve"> and </w:t>
      </w:r>
      <w:r w:rsidR="00CD6E3C" w:rsidRPr="003A2BB8">
        <w:rPr>
          <w:b/>
        </w:rPr>
        <w:t>v</w:t>
      </w:r>
      <w:r w:rsidR="00CD6E3C">
        <w:t xml:space="preserve">, the normalized vector triple product, </w:t>
      </w:r>
      <w:r w:rsidR="00CD6E3C" w:rsidRPr="003A2BB8">
        <w:rPr>
          <w:b/>
        </w:rPr>
        <w:t>t</w:t>
      </w:r>
      <w:r w:rsidR="00CD6E3C">
        <w:t>, only needs to be computed once.</w:t>
      </w:r>
      <w:r w:rsidR="00CD6E3C" w:rsidRPr="001D4536">
        <w:t xml:space="preserve"> </w:t>
      </w:r>
    </w:p>
    <w:p w14:paraId="6DB3CCCB" w14:textId="277B4E72" w:rsidR="00AC13DD" w:rsidRDefault="00AC13DD" w:rsidP="00CD6E3C">
      <w:pPr>
        <w:pStyle w:val="Heading2"/>
      </w:pPr>
    </w:p>
    <w:p w14:paraId="524FDE65" w14:textId="7049ADD5" w:rsidR="00AC13DD" w:rsidRDefault="00AC13DD" w:rsidP="00CD6E3C">
      <w:pPr>
        <w:pStyle w:val="Heading2"/>
      </w:pPr>
    </w:p>
    <w:p w14:paraId="44B42192" w14:textId="77777777" w:rsidR="00AC13DD" w:rsidRDefault="00AC13DD" w:rsidP="00CD6E3C">
      <w:pPr>
        <w:pStyle w:val="Heading2"/>
      </w:pPr>
    </w:p>
    <w:p w14:paraId="7FCE4CD4" w14:textId="229908C7" w:rsidR="00AC13DD" w:rsidRDefault="00AC13DD" w:rsidP="00CD6E3C">
      <w:pPr>
        <w:pStyle w:val="Heading2"/>
      </w:pPr>
    </w:p>
    <w:p w14:paraId="63F27A34" w14:textId="2F9BF79A" w:rsidR="00AC13DD" w:rsidRDefault="00AC13DD" w:rsidP="00AC13DD"/>
    <w:p w14:paraId="0D769CA6" w14:textId="77777777" w:rsidR="00AC13DD" w:rsidRPr="00AC13DD" w:rsidRDefault="00AC13DD" w:rsidP="00AC13DD"/>
    <w:p w14:paraId="6078EA28" w14:textId="77777777" w:rsidR="00AC13DD" w:rsidRDefault="00AC13DD" w:rsidP="00CD6E3C">
      <w:pPr>
        <w:pStyle w:val="Heading2"/>
      </w:pPr>
    </w:p>
    <w:p w14:paraId="2A70A7C5" w14:textId="77777777" w:rsidR="007D6E07" w:rsidRDefault="007D6E07" w:rsidP="00CD6E3C">
      <w:pPr>
        <w:pStyle w:val="Heading2"/>
      </w:pPr>
    </w:p>
    <w:p w14:paraId="63FBC349" w14:textId="22121307" w:rsidR="00CD6E3C" w:rsidRPr="003B5B66" w:rsidRDefault="00CD6E3C" w:rsidP="00CD6E3C">
      <w:pPr>
        <w:pStyle w:val="Heading2"/>
      </w:pPr>
      <w:bookmarkStart w:id="32" w:name="_Toc49512254"/>
      <w:r>
        <w:t>Finding a new point some distance and azimuth from another point</w:t>
      </w:r>
      <w:bookmarkEnd w:id="32"/>
    </w:p>
    <w:p w14:paraId="4C7FADA5" w14:textId="77777777" w:rsidR="00CD6E3C" w:rsidRDefault="00CD6E3C" w:rsidP="00CD6E3C">
      <w:pPr>
        <w:tabs>
          <w:tab w:val="left" w:pos="720"/>
          <w:tab w:val="right" w:pos="8460"/>
        </w:tabs>
      </w:pPr>
      <w:r>
        <w:t xml:space="preserve">To find a point, </w:t>
      </w:r>
      <w:r>
        <w:rPr>
          <w:b/>
        </w:rPr>
        <w:t>w</w:t>
      </w:r>
      <w:r>
        <w:t xml:space="preserve">, that is some specified distance </w:t>
      </w:r>
      <w:r w:rsidRPr="006C2015">
        <w:rPr>
          <w:i/>
        </w:rPr>
        <w:sym w:font="Symbol" w:char="F064"/>
      </w:r>
      <w:r>
        <w:t xml:space="preserve"> from </w:t>
      </w:r>
      <w:r>
        <w:rPr>
          <w:b/>
        </w:rPr>
        <w:t>p</w:t>
      </w:r>
      <w:r>
        <w:t xml:space="preserve"> in direction </w:t>
      </w:r>
      <w:r>
        <w:rPr>
          <w:i/>
        </w:rPr>
        <w:t>φ</w:t>
      </w:r>
      <w:r>
        <w:t xml:space="preserve">, (see Figure 12) we first find an intermediate point </w:t>
      </w:r>
      <w:r>
        <w:rPr>
          <w:b/>
        </w:rPr>
        <w:t>u</w:t>
      </w:r>
      <w:r>
        <w:t xml:space="preserve">, distance </w:t>
      </w:r>
      <w:r w:rsidRPr="00186C19">
        <w:rPr>
          <w:i/>
        </w:rPr>
        <w:t>δ</w:t>
      </w:r>
      <w:r>
        <w:t xml:space="preserve"> north of </w:t>
      </w:r>
      <w:r>
        <w:rPr>
          <w:b/>
        </w:rPr>
        <w:t>p</w:t>
      </w:r>
      <w:r>
        <w:t xml:space="preserve"> by applying Equation 9 with </w:t>
      </w:r>
      <w:r w:rsidRPr="004B6677">
        <w:rPr>
          <w:b/>
        </w:rPr>
        <w:t>v</w:t>
      </w:r>
      <w:r>
        <w:t xml:space="preserve"> = </w:t>
      </w:r>
      <w:r>
        <w:rPr>
          <w:b/>
        </w:rPr>
        <w:t>n</w:t>
      </w:r>
      <w:r>
        <w:t xml:space="preserve"> = [0, 0, 1].  Then </w:t>
      </w:r>
      <w:r w:rsidRPr="00A926D7">
        <w:rPr>
          <w:b/>
        </w:rPr>
        <w:t>w</w:t>
      </w:r>
      <w:r>
        <w:t xml:space="preserve"> is found by rotating </w:t>
      </w:r>
      <w:r>
        <w:rPr>
          <w:b/>
        </w:rPr>
        <w:t>u</w:t>
      </w:r>
      <w:r>
        <w:t xml:space="preserve"> around </w:t>
      </w:r>
      <w:r>
        <w:rPr>
          <w:b/>
        </w:rPr>
        <w:t>p</w:t>
      </w:r>
      <w:r>
        <w:t xml:space="preserve"> by angle α = -</w:t>
      </w:r>
      <w:r>
        <w:rPr>
          <w:i/>
        </w:rPr>
        <w:t>φ</w:t>
      </w:r>
      <w:r>
        <w:t>.</w:t>
      </w:r>
    </w:p>
    <w:p w14:paraId="593582E2" w14:textId="77777777" w:rsidR="00CD6E3C" w:rsidRDefault="00CD6E3C" w:rsidP="00CD6E3C">
      <w:pPr>
        <w:tabs>
          <w:tab w:val="left" w:pos="720"/>
          <w:tab w:val="right" w:pos="8460"/>
        </w:tabs>
      </w:pPr>
      <w:r>
        <w:tab/>
      </w:r>
      <w:r w:rsidR="009E2A78" w:rsidRPr="00063CE9">
        <w:rPr>
          <w:noProof/>
          <w:position w:val="-10"/>
        </w:rPr>
        <w:object w:dxaOrig="4380" w:dyaOrig="340" w14:anchorId="75F745ED">
          <v:shape id="_x0000_i1025" type="#_x0000_t75" alt="" style="width:219.95pt;height:16.45pt;mso-width-percent:0;mso-height-percent:0;mso-width-percent:0;mso-height-percent:0" o:ole="">
            <v:imagedata r:id="rId65" o:title=""/>
          </v:shape>
          <o:OLEObject Type="Embed" ProgID="Equation.3" ShapeID="_x0000_i1025" DrawAspect="Content" ObjectID="_1673441362" r:id="rId66"/>
        </w:object>
      </w:r>
      <w:r>
        <w:tab/>
        <w:t>(10)</w:t>
      </w:r>
    </w:p>
    <w:p w14:paraId="74EB002D" w14:textId="77777777" w:rsidR="00CD6E3C" w:rsidRDefault="00CD6E3C" w:rsidP="00CD6E3C">
      <w:pPr>
        <w:tabs>
          <w:tab w:val="left" w:pos="720"/>
          <w:tab w:val="right" w:pos="8460"/>
        </w:tabs>
      </w:pPr>
      <w:r>
        <w:t>α is equal to –</w:t>
      </w:r>
      <w:r>
        <w:rPr>
          <w:i/>
        </w:rPr>
        <w:t>φ</w:t>
      </w:r>
      <w:r>
        <w:t xml:space="preserve"> because rotations defined by equation 10 are positive clockwise when viewed in the direction of the pole of rotation </w:t>
      </w:r>
      <w:r>
        <w:rPr>
          <w:b/>
        </w:rPr>
        <w:t>p</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6E3C" w14:paraId="26FD0753" w14:textId="77777777" w:rsidTr="00332824">
        <w:tc>
          <w:tcPr>
            <w:tcW w:w="9576" w:type="dxa"/>
          </w:tcPr>
          <w:p w14:paraId="7672A3A6" w14:textId="77777777" w:rsidR="00CD6E3C" w:rsidRDefault="00CD6E3C" w:rsidP="00332824">
            <w:pPr>
              <w:tabs>
                <w:tab w:val="left" w:pos="720"/>
                <w:tab w:val="right" w:pos="8460"/>
              </w:tabs>
            </w:pPr>
            <w:r>
              <w:rPr>
                <w:noProof/>
              </w:rPr>
              <w:drawing>
                <wp:anchor distT="0" distB="0" distL="114300" distR="114300" simplePos="0" relativeHeight="251671552" behindDoc="0" locked="0" layoutInCell="1" allowOverlap="1" wp14:anchorId="3479EE06" wp14:editId="522E129B">
                  <wp:simplePos x="0" y="0"/>
                  <wp:positionH relativeFrom="column">
                    <wp:posOffset>1637665</wp:posOffset>
                  </wp:positionH>
                  <wp:positionV relativeFrom="margin">
                    <wp:posOffset>146050</wp:posOffset>
                  </wp:positionV>
                  <wp:extent cx="2973705" cy="211899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l="29185" t="35208" r="27032" b="27153"/>
                          <a:stretch>
                            <a:fillRect/>
                          </a:stretch>
                        </pic:blipFill>
                        <pic:spPr bwMode="auto">
                          <a:xfrm>
                            <a:off x="0" y="0"/>
                            <a:ext cx="2973705" cy="21189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D6E3C" w14:paraId="557E836E" w14:textId="77777777" w:rsidTr="00332824">
        <w:tc>
          <w:tcPr>
            <w:tcW w:w="9576" w:type="dxa"/>
          </w:tcPr>
          <w:p w14:paraId="540EC3E8" w14:textId="77777777" w:rsidR="00CD6E3C" w:rsidRDefault="00CD6E3C" w:rsidP="00332824">
            <w:pPr>
              <w:tabs>
                <w:tab w:val="left" w:pos="720"/>
                <w:tab w:val="right" w:pos="8460"/>
              </w:tabs>
            </w:pPr>
            <w:r w:rsidRPr="00CD6E3C">
              <w:rPr>
                <w:b/>
              </w:rPr>
              <w:t>Figure 12</w:t>
            </w:r>
            <w:r>
              <w:t xml:space="preserve"> – Start at point </w:t>
            </w:r>
            <w:r>
              <w:rPr>
                <w:b/>
              </w:rPr>
              <w:t>p</w:t>
            </w:r>
            <w:r>
              <w:t xml:space="preserve">, located at latitude, longitude 45°, 0°.  Find a new point </w:t>
            </w:r>
            <w:r>
              <w:rPr>
                <w:b/>
              </w:rPr>
              <w:t>u</w:t>
            </w:r>
            <w:r>
              <w:t xml:space="preserve"> δ = 20° north of </w:t>
            </w:r>
            <w:r>
              <w:rPr>
                <w:b/>
              </w:rPr>
              <w:t>p</w:t>
            </w:r>
            <w:r>
              <w:t xml:space="preserve">.  Then rotate </w:t>
            </w:r>
            <w:r>
              <w:rPr>
                <w:b/>
              </w:rPr>
              <w:t>u</w:t>
            </w:r>
            <w:r>
              <w:t xml:space="preserve"> φ = 235° around </w:t>
            </w:r>
            <w:r>
              <w:rPr>
                <w:b/>
              </w:rPr>
              <w:t>p</w:t>
            </w:r>
            <w:r>
              <w:t xml:space="preserve"> to position </w:t>
            </w:r>
            <w:r>
              <w:rPr>
                <w:b/>
              </w:rPr>
              <w:t>w</w:t>
            </w:r>
            <w:r>
              <w:t xml:space="preserve">.  Note that </w:t>
            </w:r>
            <w:r>
              <w:sym w:font="Symbol" w:char="F0D0"/>
            </w:r>
            <w:proofErr w:type="spellStart"/>
            <w:r>
              <w:rPr>
                <w:b/>
              </w:rPr>
              <w:t>pu</w:t>
            </w:r>
            <w:proofErr w:type="spellEnd"/>
            <w:r>
              <w:t> = </w:t>
            </w:r>
            <w:r>
              <w:sym w:font="Symbol" w:char="F0D0"/>
            </w:r>
            <w:r>
              <w:rPr>
                <w:b/>
              </w:rPr>
              <w:t>pw</w:t>
            </w:r>
            <w:r>
              <w:t> = δ = 20°.</w:t>
            </w:r>
          </w:p>
        </w:tc>
      </w:tr>
    </w:tbl>
    <w:p w14:paraId="7184FF3B" w14:textId="77777777" w:rsidR="00CD6E3C" w:rsidRDefault="00CD6E3C" w:rsidP="00CD6E3C">
      <w:pPr>
        <w:tabs>
          <w:tab w:val="left" w:pos="720"/>
          <w:tab w:val="right" w:pos="8460"/>
        </w:tabs>
      </w:pPr>
    </w:p>
    <w:p w14:paraId="16406655" w14:textId="77777777" w:rsidR="00CD6E3C" w:rsidRPr="00AA19BE" w:rsidRDefault="00CD6E3C" w:rsidP="00CD6E3C">
      <w:pPr>
        <w:pStyle w:val="Heading2"/>
      </w:pPr>
      <w:bookmarkStart w:id="33" w:name="_Toc49512255"/>
      <w:r>
        <w:t>References</w:t>
      </w:r>
      <w:bookmarkEnd w:id="33"/>
    </w:p>
    <w:p w14:paraId="3FA293EF" w14:textId="77777777" w:rsidR="00CD6E3C" w:rsidRDefault="00CD6E3C" w:rsidP="00CD6E3C">
      <w:pPr>
        <w:tabs>
          <w:tab w:val="left" w:pos="720"/>
          <w:tab w:val="right" w:pos="8460"/>
        </w:tabs>
      </w:pPr>
      <w:r>
        <w:t>Snyder, J. P., Map Projections – A Working Manual, USGS Prof. Paper 1395, 1987.</w:t>
      </w:r>
    </w:p>
    <w:p w14:paraId="5B12157C" w14:textId="77777777" w:rsidR="00CD6E3C" w:rsidRDefault="00CD6E3C" w:rsidP="00CD6E3C">
      <w:pPr>
        <w:tabs>
          <w:tab w:val="left" w:pos="720"/>
          <w:tab w:val="right" w:pos="8460"/>
        </w:tabs>
      </w:pPr>
      <w:proofErr w:type="spellStart"/>
      <w:r w:rsidRPr="00186C19">
        <w:t>Vincenty</w:t>
      </w:r>
      <w:proofErr w:type="spellEnd"/>
      <w:r>
        <w:t>, T.</w:t>
      </w:r>
      <w:r w:rsidRPr="00186C19">
        <w:t xml:space="preserve">, Survey Review, </w:t>
      </w:r>
      <w:r w:rsidRPr="00186C19">
        <w:rPr>
          <w:bCs/>
        </w:rPr>
        <w:t>23</w:t>
      </w:r>
      <w:r w:rsidRPr="00186C19">
        <w:t>, No 176, p 88-93,</w:t>
      </w:r>
      <w:r>
        <w:t xml:space="preserve"> </w:t>
      </w:r>
      <w:r w:rsidRPr="00186C19">
        <w:t>1975</w:t>
      </w:r>
    </w:p>
    <w:p w14:paraId="5FCF11D5" w14:textId="77777777" w:rsidR="00CD6E3C" w:rsidRPr="00C00CFB" w:rsidRDefault="00CD6E3C" w:rsidP="00CD6E3C">
      <w:pPr>
        <w:tabs>
          <w:tab w:val="left" w:pos="720"/>
          <w:tab w:val="right" w:pos="8460"/>
        </w:tabs>
      </w:pPr>
      <w:proofErr w:type="spellStart"/>
      <w:r>
        <w:t>Zwillinger</w:t>
      </w:r>
      <w:proofErr w:type="spellEnd"/>
      <w:r>
        <w:t>, D., CRC Standard Mathematical Tables and Formulae, 31rst Edition, 2003.</w:t>
      </w:r>
    </w:p>
    <w:p w14:paraId="25EC05C7" w14:textId="62C74218" w:rsidR="00350C91" w:rsidRDefault="00350C91" w:rsidP="00350C91">
      <w:pPr>
        <w:pStyle w:val="Heading1"/>
      </w:pPr>
      <w:bookmarkStart w:id="34" w:name="_Toc49512256"/>
      <w:proofErr w:type="spellStart"/>
      <w:r>
        <w:t>GeoTes</w:t>
      </w:r>
      <w:r w:rsidR="00680F16">
        <w:t>s</w:t>
      </w:r>
      <w:r>
        <w:t>Explorer</w:t>
      </w:r>
      <w:bookmarkEnd w:id="34"/>
      <w:proofErr w:type="spellEnd"/>
      <w:r>
        <w:t xml:space="preserve"> </w:t>
      </w:r>
    </w:p>
    <w:p w14:paraId="0B7B084F" w14:textId="5E09E8F3" w:rsidR="00E9587E" w:rsidRDefault="00E9587E" w:rsidP="00E9587E">
      <w:proofErr w:type="spellStart"/>
      <w:r>
        <w:t>GeoTessExplorer</w:t>
      </w:r>
      <w:proofErr w:type="spellEnd"/>
      <w:r>
        <w:t xml:space="preserve"> is a Java application that implements a set of</w:t>
      </w:r>
      <w:r w:rsidRPr="0034075B">
        <w:t xml:space="preserve"> command line driven </w:t>
      </w:r>
      <w:r>
        <w:t>functions</w:t>
      </w:r>
      <w:r w:rsidRPr="0034075B">
        <w:t xml:space="preserve"> to</w:t>
      </w:r>
      <w:r>
        <w:t xml:space="preserve"> extract or modify information in a </w:t>
      </w:r>
      <w:proofErr w:type="spellStart"/>
      <w:r>
        <w:t>GeoTessModel</w:t>
      </w:r>
      <w:proofErr w:type="spellEnd"/>
      <w:r>
        <w:t xml:space="preserve"> in a number of ways, including</w:t>
      </w:r>
      <w:r w:rsidRPr="0034075B">
        <w:t xml:space="preserve"> extract</w:t>
      </w:r>
      <w:r>
        <w:t>ing</w:t>
      </w:r>
      <w:r w:rsidRPr="0034075B">
        <w:t xml:space="preserve"> maps, </w:t>
      </w:r>
      <w:r>
        <w:lastRenderedPageBreak/>
        <w:t>generating</w:t>
      </w:r>
      <w:r w:rsidRPr="0034075B">
        <w:t xml:space="preserve"> </w:t>
      </w:r>
      <w:proofErr w:type="spellStart"/>
      <w:r w:rsidRPr="0034075B">
        <w:t>vtk</w:t>
      </w:r>
      <w:proofErr w:type="spellEnd"/>
      <w:r w:rsidRPr="0034075B">
        <w:t xml:space="preserve"> plot files</w:t>
      </w:r>
      <w:r>
        <w:t>, extracting site terms, and so on</w:t>
      </w:r>
      <w:r w:rsidRPr="0034075B">
        <w:t>.</w:t>
      </w:r>
      <w:r>
        <w:t xml:space="preserve"> To view a list of available functions, locate the Java jar file </w:t>
      </w:r>
      <w:r w:rsidRPr="00DC4980">
        <w:rPr>
          <w:b/>
          <w:bCs/>
        </w:rPr>
        <w:t>geo-tess-explorer.jar</w:t>
      </w:r>
      <w:r>
        <w:t xml:space="preserve"> in the Java section of the </w:t>
      </w:r>
      <w:proofErr w:type="spellStart"/>
      <w:r>
        <w:t>GeoTess</w:t>
      </w:r>
      <w:proofErr w:type="spellEnd"/>
      <w:r>
        <w:t xml:space="preserve"> delivery and run </w:t>
      </w:r>
      <w:r w:rsidRPr="001F5498">
        <w:rPr>
          <w:i/>
        </w:rPr>
        <w:t>‘</w:t>
      </w:r>
      <w:r w:rsidR="0014432C">
        <w:rPr>
          <w:i/>
        </w:rPr>
        <w:t>Java</w:t>
      </w:r>
      <w:r w:rsidRPr="001F5498">
        <w:rPr>
          <w:i/>
        </w:rPr>
        <w:t xml:space="preserve"> –jar geo</w:t>
      </w:r>
      <w:r>
        <w:rPr>
          <w:i/>
        </w:rPr>
        <w:t>-</w:t>
      </w:r>
      <w:r w:rsidRPr="001F5498">
        <w:rPr>
          <w:i/>
        </w:rPr>
        <w:t>tess</w:t>
      </w:r>
      <w:r>
        <w:rPr>
          <w:i/>
        </w:rPr>
        <w:t>-explorer</w:t>
      </w:r>
      <w:r w:rsidRPr="001F5498">
        <w:rPr>
          <w:i/>
        </w:rPr>
        <w:t>.jar’</w:t>
      </w:r>
      <w:r>
        <w:t xml:space="preserve">. </w:t>
      </w:r>
    </w:p>
    <w:p w14:paraId="09FA7B9F" w14:textId="77777777" w:rsidR="00E9587E" w:rsidRPr="0034075B" w:rsidRDefault="00E9587E" w:rsidP="00E9587E">
      <w:r>
        <w:t xml:space="preserve">This action will output the list of currently available functions shown below. </w:t>
      </w:r>
    </w:p>
    <w:p w14:paraId="696529B9" w14:textId="77777777" w:rsidR="00E9587E" w:rsidRPr="00DC4980"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version                 -- output the </w:t>
      </w:r>
      <w:proofErr w:type="spellStart"/>
      <w:r w:rsidRPr="00DC4980">
        <w:rPr>
          <w:rFonts w:ascii="Courier New" w:hAnsi="Courier New" w:cs="Courier New"/>
          <w:sz w:val="20"/>
          <w:szCs w:val="20"/>
        </w:rPr>
        <w:t>GeoTess</w:t>
      </w:r>
      <w:proofErr w:type="spellEnd"/>
      <w:r w:rsidRPr="00DC4980">
        <w:rPr>
          <w:rFonts w:ascii="Courier New" w:hAnsi="Courier New" w:cs="Courier New"/>
          <w:sz w:val="20"/>
          <w:szCs w:val="20"/>
        </w:rPr>
        <w:t xml:space="preserve"> version number</w:t>
      </w:r>
    </w:p>
    <w:p w14:paraId="68FE896D"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toString</w:t>
      </w:r>
      <w:proofErr w:type="spellEnd"/>
      <w:r w:rsidRPr="00DC4980">
        <w:rPr>
          <w:rFonts w:ascii="Courier New" w:hAnsi="Courier New" w:cs="Courier New"/>
          <w:sz w:val="20"/>
          <w:szCs w:val="20"/>
        </w:rPr>
        <w:t xml:space="preserve">                -- print summary information about a model</w:t>
      </w:r>
    </w:p>
    <w:p w14:paraId="07EB1808"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statistics              -- print summary statistics about the data in a </w:t>
      </w:r>
    </w:p>
    <w:p w14:paraId="6105A0EE"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model</w:t>
      </w:r>
    </w:p>
    <w:p w14:paraId="2FFBA2E1"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getClassName</w:t>
      </w:r>
      <w:proofErr w:type="spellEnd"/>
      <w:r w:rsidRPr="00DC4980">
        <w:rPr>
          <w:rFonts w:ascii="Courier New" w:hAnsi="Courier New" w:cs="Courier New"/>
          <w:sz w:val="20"/>
          <w:szCs w:val="20"/>
        </w:rPr>
        <w:t xml:space="preserve">            -- discover the class name of a specified model</w:t>
      </w:r>
    </w:p>
    <w:p w14:paraId="63A4521A"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equal                   -- given two </w:t>
      </w:r>
      <w:proofErr w:type="spellStart"/>
      <w:r w:rsidRPr="00DC4980">
        <w:rPr>
          <w:rFonts w:ascii="Courier New" w:hAnsi="Courier New" w:cs="Courier New"/>
          <w:sz w:val="20"/>
          <w:szCs w:val="20"/>
        </w:rPr>
        <w:t>GeoTessModels</w:t>
      </w:r>
      <w:proofErr w:type="spellEnd"/>
      <w:r w:rsidRPr="00DC4980">
        <w:rPr>
          <w:rFonts w:ascii="Courier New" w:hAnsi="Courier New" w:cs="Courier New"/>
          <w:sz w:val="20"/>
          <w:szCs w:val="20"/>
        </w:rPr>
        <w:t xml:space="preserve"> test that all radii and </w:t>
      </w:r>
    </w:p>
    <w:p w14:paraId="31EE8A69" w14:textId="77777777" w:rsidR="00E9587E" w:rsidRPr="00DC4980" w:rsidRDefault="00E9587E" w:rsidP="00E9587E">
      <w:pPr>
        <w:pStyle w:val="ListParagraph"/>
        <w:spacing w:after="120"/>
        <w:ind w:left="3600"/>
        <w:rPr>
          <w:rFonts w:ascii="Courier New" w:hAnsi="Courier New" w:cs="Courier New"/>
          <w:sz w:val="20"/>
          <w:szCs w:val="20"/>
        </w:rPr>
      </w:pPr>
      <w:r w:rsidRPr="00DC4980">
        <w:rPr>
          <w:rFonts w:ascii="Courier New" w:hAnsi="Courier New" w:cs="Courier New"/>
          <w:sz w:val="20"/>
          <w:szCs w:val="20"/>
        </w:rPr>
        <w:t>attribute values of all nodes are ==. Metadata can differ.</w:t>
      </w:r>
    </w:p>
    <w:p w14:paraId="2740A541"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extractGrid</w:t>
      </w:r>
      <w:proofErr w:type="spellEnd"/>
      <w:r w:rsidRPr="00DC4980">
        <w:rPr>
          <w:rFonts w:ascii="Courier New" w:hAnsi="Courier New" w:cs="Courier New"/>
          <w:sz w:val="20"/>
          <w:szCs w:val="20"/>
        </w:rPr>
        <w:t xml:space="preserve">             -- load a model or grid and write its grid to </w:t>
      </w:r>
    </w:p>
    <w:p w14:paraId="7610708C" w14:textId="77777777" w:rsidR="00E9587E" w:rsidRPr="00DC4980" w:rsidRDefault="00E9587E" w:rsidP="00E9587E">
      <w:pPr>
        <w:pStyle w:val="ListParagraph"/>
        <w:spacing w:after="120"/>
        <w:ind w:left="3240" w:firstLine="360"/>
        <w:rPr>
          <w:rFonts w:ascii="Courier New" w:hAnsi="Courier New" w:cs="Courier New"/>
          <w:sz w:val="20"/>
          <w:szCs w:val="20"/>
        </w:rPr>
      </w:pPr>
      <w:proofErr w:type="spellStart"/>
      <w:r w:rsidRPr="00DC4980">
        <w:rPr>
          <w:rFonts w:ascii="Courier New" w:hAnsi="Courier New" w:cs="Courier New"/>
          <w:sz w:val="20"/>
          <w:szCs w:val="20"/>
        </w:rPr>
        <w:t>stdout</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kml</w:t>
      </w:r>
      <w:proofErr w:type="spellEnd"/>
      <w:r w:rsidRPr="00DC4980">
        <w:rPr>
          <w:rFonts w:ascii="Courier New" w:hAnsi="Courier New" w:cs="Courier New"/>
          <w:sz w:val="20"/>
          <w:szCs w:val="20"/>
        </w:rPr>
        <w:t>, ascii or binary file</w:t>
      </w:r>
    </w:p>
    <w:p w14:paraId="6FBAA511" w14:textId="77777777" w:rsidR="00E9587E" w:rsidRPr="00DC4980"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resample                -- </w:t>
      </w:r>
      <w:proofErr w:type="spellStart"/>
      <w:r w:rsidRPr="00DC4980">
        <w:rPr>
          <w:rFonts w:ascii="Courier New" w:hAnsi="Courier New" w:cs="Courier New"/>
          <w:sz w:val="20"/>
          <w:szCs w:val="20"/>
        </w:rPr>
        <w:t>resample</w:t>
      </w:r>
      <w:proofErr w:type="spellEnd"/>
      <w:r w:rsidRPr="00DC4980">
        <w:rPr>
          <w:rFonts w:ascii="Courier New" w:hAnsi="Courier New" w:cs="Courier New"/>
          <w:sz w:val="20"/>
          <w:szCs w:val="20"/>
        </w:rPr>
        <w:t xml:space="preserve"> a model onto a new grid</w:t>
      </w:r>
    </w:p>
    <w:p w14:paraId="665B60E7"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extractActiveNodes</w:t>
      </w:r>
      <w:proofErr w:type="spellEnd"/>
      <w:r w:rsidRPr="00DC4980">
        <w:rPr>
          <w:rFonts w:ascii="Courier New" w:hAnsi="Courier New" w:cs="Courier New"/>
          <w:sz w:val="20"/>
          <w:szCs w:val="20"/>
        </w:rPr>
        <w:t xml:space="preserve">      -- load a model and extract the positions of all </w:t>
      </w:r>
    </w:p>
    <w:p w14:paraId="5AA17521"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active nodes</w:t>
      </w:r>
    </w:p>
    <w:p w14:paraId="7F174C73"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proofErr w:type="gramStart"/>
      <w:r w:rsidRPr="00DC4980">
        <w:rPr>
          <w:rFonts w:ascii="Courier New" w:hAnsi="Courier New" w:cs="Courier New"/>
          <w:sz w:val="20"/>
          <w:szCs w:val="20"/>
        </w:rPr>
        <w:t>replaceAttributeValues</w:t>
      </w:r>
      <w:proofErr w:type="spellEnd"/>
      <w:r w:rsidRPr="00DC4980">
        <w:rPr>
          <w:rFonts w:ascii="Courier New" w:hAnsi="Courier New" w:cs="Courier New"/>
          <w:sz w:val="20"/>
          <w:szCs w:val="20"/>
        </w:rPr>
        <w:t xml:space="preserve">  --</w:t>
      </w:r>
      <w:proofErr w:type="gramEnd"/>
      <w:r w:rsidRPr="00DC4980">
        <w:rPr>
          <w:rFonts w:ascii="Courier New" w:hAnsi="Courier New" w:cs="Courier New"/>
          <w:sz w:val="20"/>
          <w:szCs w:val="20"/>
        </w:rPr>
        <w:t xml:space="preserve"> replace the attribute values associated with </w:t>
      </w:r>
    </w:p>
    <w:p w14:paraId="3BDCD356"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all active nodes</w:t>
      </w:r>
    </w:p>
    <w:p w14:paraId="21A451F3" w14:textId="77777777" w:rsidR="00E9587E" w:rsidRPr="00DC4980"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reformat                -- load a model and write it out in another format</w:t>
      </w:r>
    </w:p>
    <w:p w14:paraId="37E8AA99" w14:textId="0229AA50"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getValues</w:t>
      </w:r>
      <w:proofErr w:type="spellEnd"/>
      <w:r w:rsidRPr="00DC4980">
        <w:rPr>
          <w:rFonts w:ascii="Courier New" w:hAnsi="Courier New" w:cs="Courier New"/>
          <w:sz w:val="20"/>
          <w:szCs w:val="20"/>
        </w:rPr>
        <w:t xml:space="preserve">               -- interpolate values at a single point</w:t>
      </w:r>
    </w:p>
    <w:p w14:paraId="73E588D2"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getValuesFile</w:t>
      </w:r>
      <w:proofErr w:type="spellEnd"/>
      <w:r w:rsidRPr="00DC4980">
        <w:rPr>
          <w:rFonts w:ascii="Courier New" w:hAnsi="Courier New" w:cs="Courier New"/>
          <w:sz w:val="20"/>
          <w:szCs w:val="20"/>
        </w:rPr>
        <w:t xml:space="preserve">           -- interpolate values at points specified in an </w:t>
      </w:r>
    </w:p>
    <w:p w14:paraId="47BEC6F1"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ascii file</w:t>
      </w:r>
    </w:p>
    <w:p w14:paraId="7CE2DFB1"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interpolatePoint</w:t>
      </w:r>
      <w:proofErr w:type="spellEnd"/>
      <w:r w:rsidRPr="00DC4980">
        <w:rPr>
          <w:rFonts w:ascii="Courier New" w:hAnsi="Courier New" w:cs="Courier New"/>
          <w:sz w:val="20"/>
          <w:szCs w:val="20"/>
        </w:rPr>
        <w:t xml:space="preserve">        -- interpolate values at a single point (verbose)</w:t>
      </w:r>
    </w:p>
    <w:p w14:paraId="26AC88D5" w14:textId="77777777" w:rsidR="00E9587E" w:rsidRPr="00DC4980"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borehole                -- interpolate values along a radial profile</w:t>
      </w:r>
    </w:p>
    <w:p w14:paraId="440A0CD9"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profile                 -- extract model values at vertex closest to </w:t>
      </w:r>
    </w:p>
    <w:p w14:paraId="509BC6E2"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specified latitude, longitude position</w:t>
      </w:r>
    </w:p>
    <w:p w14:paraId="0329B515"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findClosestPoint</w:t>
      </w:r>
      <w:proofErr w:type="spellEnd"/>
      <w:r w:rsidRPr="00DC4980">
        <w:rPr>
          <w:rFonts w:ascii="Courier New" w:hAnsi="Courier New" w:cs="Courier New"/>
          <w:sz w:val="20"/>
          <w:szCs w:val="20"/>
        </w:rPr>
        <w:t xml:space="preserve">        -- find the closest point to a supplied geographic </w:t>
      </w:r>
    </w:p>
    <w:p w14:paraId="72148619"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location and return information about it</w:t>
      </w:r>
    </w:p>
    <w:p w14:paraId="18695204"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slice                   -- interpolate values on a vertical plane defined </w:t>
      </w:r>
    </w:p>
    <w:p w14:paraId="1B7C2146"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by a great circle connecting two points</w:t>
      </w:r>
    </w:p>
    <w:p w14:paraId="0415284A"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sliceDistAz</w:t>
      </w:r>
      <w:proofErr w:type="spellEnd"/>
      <w:r w:rsidRPr="00DC4980">
        <w:rPr>
          <w:rFonts w:ascii="Courier New" w:hAnsi="Courier New" w:cs="Courier New"/>
          <w:sz w:val="20"/>
          <w:szCs w:val="20"/>
        </w:rPr>
        <w:t xml:space="preserve">             -- interpolate values on a vertical plane defined </w:t>
      </w:r>
    </w:p>
    <w:p w14:paraId="3AB758A7" w14:textId="77777777" w:rsidR="00E9587E" w:rsidRPr="00DC4980" w:rsidRDefault="00E9587E" w:rsidP="00E9587E">
      <w:pPr>
        <w:pStyle w:val="ListParagraph"/>
        <w:spacing w:after="120"/>
        <w:ind w:left="3600"/>
        <w:rPr>
          <w:rFonts w:ascii="Courier New" w:hAnsi="Courier New" w:cs="Courier New"/>
          <w:sz w:val="20"/>
          <w:szCs w:val="20"/>
        </w:rPr>
      </w:pPr>
      <w:r w:rsidRPr="00DC4980">
        <w:rPr>
          <w:rFonts w:ascii="Courier New" w:hAnsi="Courier New" w:cs="Courier New"/>
          <w:sz w:val="20"/>
          <w:szCs w:val="20"/>
        </w:rPr>
        <w:t>by a great circle defined by a point, a distance and a direction</w:t>
      </w:r>
    </w:p>
    <w:p w14:paraId="26D0DA3B"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mapValuesDepth</w:t>
      </w:r>
      <w:proofErr w:type="spellEnd"/>
      <w:r w:rsidRPr="00DC4980">
        <w:rPr>
          <w:rFonts w:ascii="Courier New" w:hAnsi="Courier New" w:cs="Courier New"/>
          <w:sz w:val="20"/>
          <w:szCs w:val="20"/>
        </w:rPr>
        <w:t xml:space="preserve">          -- interpolate values on a </w:t>
      </w:r>
      <w:proofErr w:type="spellStart"/>
      <w:r w:rsidRPr="00DC4980">
        <w:rPr>
          <w:rFonts w:ascii="Courier New" w:hAnsi="Courier New" w:cs="Courier New"/>
          <w:sz w:val="20"/>
          <w:szCs w:val="20"/>
        </w:rPr>
        <w:t>lat</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lon</w:t>
      </w:r>
      <w:proofErr w:type="spellEnd"/>
      <w:r w:rsidRPr="00DC4980">
        <w:rPr>
          <w:rFonts w:ascii="Courier New" w:hAnsi="Courier New" w:cs="Courier New"/>
          <w:sz w:val="20"/>
          <w:szCs w:val="20"/>
        </w:rPr>
        <w:t xml:space="preserve"> grid at </w:t>
      </w:r>
    </w:p>
    <w:p w14:paraId="3550E1ED"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constant depths</w:t>
      </w:r>
    </w:p>
    <w:p w14:paraId="7AF8086D"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mapValuesLayer</w:t>
      </w:r>
      <w:proofErr w:type="spellEnd"/>
      <w:r w:rsidRPr="00DC4980">
        <w:rPr>
          <w:rFonts w:ascii="Courier New" w:hAnsi="Courier New" w:cs="Courier New"/>
          <w:sz w:val="20"/>
          <w:szCs w:val="20"/>
        </w:rPr>
        <w:t xml:space="preserve">          -- interpolate values on a </w:t>
      </w:r>
      <w:proofErr w:type="spellStart"/>
      <w:r w:rsidRPr="00DC4980">
        <w:rPr>
          <w:rFonts w:ascii="Courier New" w:hAnsi="Courier New" w:cs="Courier New"/>
          <w:sz w:val="20"/>
          <w:szCs w:val="20"/>
        </w:rPr>
        <w:t>lat</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lon</w:t>
      </w:r>
      <w:proofErr w:type="spellEnd"/>
      <w:r w:rsidRPr="00DC4980">
        <w:rPr>
          <w:rFonts w:ascii="Courier New" w:hAnsi="Courier New" w:cs="Courier New"/>
          <w:sz w:val="20"/>
          <w:szCs w:val="20"/>
        </w:rPr>
        <w:t xml:space="preserve"> grid at </w:t>
      </w:r>
    </w:p>
    <w:p w14:paraId="18683ACE"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 xml:space="preserve">fractional radius in a layer </w:t>
      </w:r>
    </w:p>
    <w:p w14:paraId="71A4B864"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mapLayerBoundary</w:t>
      </w:r>
      <w:proofErr w:type="spellEnd"/>
      <w:r w:rsidRPr="00DC4980">
        <w:rPr>
          <w:rFonts w:ascii="Courier New" w:hAnsi="Courier New" w:cs="Courier New"/>
          <w:sz w:val="20"/>
          <w:szCs w:val="20"/>
        </w:rPr>
        <w:t xml:space="preserve">        -- depth of layer boundaries on a </w:t>
      </w:r>
      <w:proofErr w:type="spellStart"/>
      <w:r w:rsidRPr="00DC4980">
        <w:rPr>
          <w:rFonts w:ascii="Courier New" w:hAnsi="Courier New" w:cs="Courier New"/>
          <w:sz w:val="20"/>
          <w:szCs w:val="20"/>
        </w:rPr>
        <w:t>lat</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lon</w:t>
      </w:r>
      <w:proofErr w:type="spellEnd"/>
      <w:r w:rsidRPr="00DC4980">
        <w:rPr>
          <w:rFonts w:ascii="Courier New" w:hAnsi="Courier New" w:cs="Courier New"/>
          <w:sz w:val="20"/>
          <w:szCs w:val="20"/>
        </w:rPr>
        <w:t xml:space="preserve"> grid</w:t>
      </w:r>
    </w:p>
    <w:p w14:paraId="5742C013"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mapLayerThickness</w:t>
      </w:r>
      <w:proofErr w:type="spellEnd"/>
      <w:r w:rsidRPr="00DC4980">
        <w:rPr>
          <w:rFonts w:ascii="Courier New" w:hAnsi="Courier New" w:cs="Courier New"/>
          <w:sz w:val="20"/>
          <w:szCs w:val="20"/>
        </w:rPr>
        <w:t xml:space="preserve">       -- layer thickness on a </w:t>
      </w:r>
      <w:proofErr w:type="spellStart"/>
      <w:r w:rsidRPr="00DC4980">
        <w:rPr>
          <w:rFonts w:ascii="Courier New" w:hAnsi="Courier New" w:cs="Courier New"/>
          <w:sz w:val="20"/>
          <w:szCs w:val="20"/>
        </w:rPr>
        <w:t>lat</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lon</w:t>
      </w:r>
      <w:proofErr w:type="spellEnd"/>
      <w:r w:rsidRPr="00DC4980">
        <w:rPr>
          <w:rFonts w:ascii="Courier New" w:hAnsi="Courier New" w:cs="Courier New"/>
          <w:sz w:val="20"/>
          <w:szCs w:val="20"/>
        </w:rPr>
        <w:t xml:space="preserve"> grid</w:t>
      </w:r>
    </w:p>
    <w:p w14:paraId="36CF7A89"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values3DBlock           -- interpolate values on a regular </w:t>
      </w:r>
      <w:proofErr w:type="spellStart"/>
      <w:r w:rsidRPr="00DC4980">
        <w:rPr>
          <w:rFonts w:ascii="Courier New" w:hAnsi="Courier New" w:cs="Courier New"/>
          <w:sz w:val="20"/>
          <w:szCs w:val="20"/>
        </w:rPr>
        <w:t>lat</w:t>
      </w:r>
      <w:proofErr w:type="spellEnd"/>
      <w:r w:rsidRPr="00DC4980">
        <w:rPr>
          <w:rFonts w:ascii="Courier New" w:hAnsi="Courier New" w:cs="Courier New"/>
          <w:sz w:val="20"/>
          <w:szCs w:val="20"/>
        </w:rPr>
        <w:t xml:space="preserve">, </w:t>
      </w:r>
      <w:proofErr w:type="spellStart"/>
      <w:r w:rsidRPr="00DC4980">
        <w:rPr>
          <w:rFonts w:ascii="Courier New" w:hAnsi="Courier New" w:cs="Courier New"/>
          <w:sz w:val="20"/>
          <w:szCs w:val="20"/>
        </w:rPr>
        <w:t>lon</w:t>
      </w:r>
      <w:proofErr w:type="spellEnd"/>
      <w:r w:rsidRPr="00DC4980">
        <w:rPr>
          <w:rFonts w:ascii="Courier New" w:hAnsi="Courier New" w:cs="Courier New"/>
          <w:sz w:val="20"/>
          <w:szCs w:val="20"/>
        </w:rPr>
        <w:t xml:space="preserve">, </w:t>
      </w:r>
    </w:p>
    <w:p w14:paraId="509CA73F"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radius grid</w:t>
      </w:r>
    </w:p>
    <w:p w14:paraId="24C8EEAF"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function                -- new model with attributes calculated from two </w:t>
      </w:r>
    </w:p>
    <w:p w14:paraId="4B797E66"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input models</w:t>
      </w:r>
    </w:p>
    <w:p w14:paraId="0EF2EC32"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vtkLayers</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values at the tops of </w:t>
      </w:r>
    </w:p>
    <w:p w14:paraId="185BE52D"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layers</w:t>
      </w:r>
    </w:p>
    <w:p w14:paraId="1873ACDE"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vtkDepths</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values at specified </w:t>
      </w:r>
    </w:p>
    <w:p w14:paraId="28BB78FF"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depths</w:t>
      </w:r>
    </w:p>
    <w:p w14:paraId="3B1D98E4"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vtkDepths2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values at specified </w:t>
      </w:r>
    </w:p>
    <w:p w14:paraId="06E0316A" w14:textId="77777777" w:rsidR="00074F34"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depths</w:t>
      </w:r>
      <w:r w:rsidR="00074F34">
        <w:rPr>
          <w:rFonts w:ascii="Courier New" w:hAnsi="Courier New" w:cs="Courier New"/>
          <w:sz w:val="20"/>
          <w:szCs w:val="20"/>
        </w:rPr>
        <w:t xml:space="preserve"> (depths specified with a comma-separated </w:t>
      </w:r>
    </w:p>
    <w:p w14:paraId="797F3CE4" w14:textId="6FD2D91D" w:rsidR="00E9587E" w:rsidRPr="00DC4980" w:rsidRDefault="00074F34" w:rsidP="00E9587E">
      <w:pPr>
        <w:pStyle w:val="ListParagraph"/>
        <w:spacing w:after="120"/>
        <w:ind w:left="3240" w:firstLine="360"/>
        <w:rPr>
          <w:rFonts w:ascii="Courier New" w:hAnsi="Courier New" w:cs="Courier New"/>
          <w:sz w:val="20"/>
          <w:szCs w:val="20"/>
        </w:rPr>
      </w:pPr>
      <w:r>
        <w:rPr>
          <w:rFonts w:ascii="Courier New" w:hAnsi="Courier New" w:cs="Courier New"/>
          <w:sz w:val="20"/>
          <w:szCs w:val="20"/>
        </w:rPr>
        <w:lastRenderedPageBreak/>
        <w:t>list)</w:t>
      </w:r>
    </w:p>
    <w:p w14:paraId="214FDD68"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vtkLayerThickness</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layer thicknesses</w:t>
      </w:r>
    </w:p>
    <w:p w14:paraId="0FEDABE3"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vtkLayerBoundary</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depth or elevation of </w:t>
      </w:r>
    </w:p>
    <w:p w14:paraId="2BE7D36C"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layer boundary</w:t>
      </w:r>
    </w:p>
    <w:p w14:paraId="2B2E1B95" w14:textId="77777777" w:rsidR="00B82787"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vtkSlice</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vertical slice</w:t>
      </w:r>
      <w:r w:rsidR="00B82787">
        <w:rPr>
          <w:rFonts w:ascii="Courier New" w:hAnsi="Courier New" w:cs="Courier New"/>
          <w:sz w:val="20"/>
          <w:szCs w:val="20"/>
        </w:rPr>
        <w:t xml:space="preserve"> (will </w:t>
      </w:r>
    </w:p>
    <w:p w14:paraId="77A6934C" w14:textId="46F11E8F" w:rsidR="00E9587E" w:rsidRPr="00DC4980" w:rsidRDefault="00B82787" w:rsidP="008414FF">
      <w:pPr>
        <w:pStyle w:val="ListParagraph"/>
        <w:spacing w:after="120"/>
        <w:ind w:left="3240" w:firstLine="360"/>
        <w:rPr>
          <w:rFonts w:ascii="Courier New" w:hAnsi="Courier New" w:cs="Courier New"/>
          <w:sz w:val="20"/>
          <w:szCs w:val="20"/>
        </w:rPr>
      </w:pPr>
      <w:r>
        <w:rPr>
          <w:rFonts w:ascii="Courier New" w:hAnsi="Courier New" w:cs="Courier New"/>
          <w:sz w:val="20"/>
          <w:szCs w:val="20"/>
        </w:rPr>
        <w:t xml:space="preserve">also generate </w:t>
      </w:r>
      <w:proofErr w:type="spellStart"/>
      <w:r>
        <w:rPr>
          <w:rFonts w:ascii="Courier New" w:hAnsi="Courier New" w:cs="Courier New"/>
          <w:sz w:val="20"/>
          <w:szCs w:val="20"/>
        </w:rPr>
        <w:t>slice_outline.vtk</w:t>
      </w:r>
      <w:proofErr w:type="spellEnd"/>
      <w:r>
        <w:rPr>
          <w:rFonts w:ascii="Courier New" w:hAnsi="Courier New" w:cs="Courier New"/>
          <w:sz w:val="20"/>
          <w:szCs w:val="20"/>
        </w:rPr>
        <w:t>)</w:t>
      </w:r>
    </w:p>
    <w:p w14:paraId="4C6DCC3C"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vtkSolid</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entire globe</w:t>
      </w:r>
    </w:p>
    <w:p w14:paraId="2B40FCEE" w14:textId="77777777" w:rsidR="00E9587E" w:rsidRDefault="00E9587E" w:rsidP="00E9587E">
      <w:pPr>
        <w:pStyle w:val="ListParagraph"/>
        <w:numPr>
          <w:ilvl w:val="0"/>
          <w:numId w:val="30"/>
        </w:numPr>
        <w:spacing w:after="120"/>
        <w:rPr>
          <w:rFonts w:ascii="Courier New" w:hAnsi="Courier New" w:cs="Courier New"/>
          <w:sz w:val="20"/>
          <w:szCs w:val="20"/>
        </w:rPr>
      </w:pPr>
      <w:r w:rsidRPr="00DC4980">
        <w:rPr>
          <w:rFonts w:ascii="Courier New" w:hAnsi="Courier New" w:cs="Courier New"/>
          <w:sz w:val="20"/>
          <w:szCs w:val="20"/>
        </w:rPr>
        <w:t xml:space="preserve">vtk3DBlock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file of values on a </w:t>
      </w:r>
      <w:proofErr w:type="spellStart"/>
      <w:r w:rsidRPr="00DC4980">
        <w:rPr>
          <w:rFonts w:ascii="Courier New" w:hAnsi="Courier New" w:cs="Courier New"/>
          <w:sz w:val="20"/>
          <w:szCs w:val="20"/>
        </w:rPr>
        <w:t>lat-lon</w:t>
      </w:r>
      <w:proofErr w:type="spellEnd"/>
      <w:r w:rsidRPr="00DC4980">
        <w:rPr>
          <w:rFonts w:ascii="Courier New" w:hAnsi="Courier New" w:cs="Courier New"/>
          <w:sz w:val="20"/>
          <w:szCs w:val="20"/>
        </w:rPr>
        <w:t>-</w:t>
      </w:r>
    </w:p>
    <w:p w14:paraId="7733F5D9"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depth grid</w:t>
      </w:r>
    </w:p>
    <w:p w14:paraId="1F6B794D"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vtkRobinson</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of a Robinson projection of </w:t>
      </w:r>
    </w:p>
    <w:p w14:paraId="7A3733D6" w14:textId="77777777" w:rsidR="00EF58C3"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model data</w:t>
      </w:r>
      <w:r w:rsidR="00EF58C3">
        <w:rPr>
          <w:rFonts w:ascii="Courier New" w:hAnsi="Courier New" w:cs="Courier New"/>
          <w:sz w:val="20"/>
          <w:szCs w:val="20"/>
        </w:rPr>
        <w:t xml:space="preserve"> (will also generate </w:t>
      </w:r>
    </w:p>
    <w:p w14:paraId="79192F00" w14:textId="18867B5C" w:rsidR="00E9587E" w:rsidRPr="00DC4980" w:rsidRDefault="00EF58C3" w:rsidP="00E9587E">
      <w:pPr>
        <w:pStyle w:val="ListParagraph"/>
        <w:spacing w:after="120"/>
        <w:ind w:left="3240" w:firstLine="360"/>
        <w:rPr>
          <w:rFonts w:ascii="Courier New" w:hAnsi="Courier New" w:cs="Courier New"/>
          <w:sz w:val="20"/>
          <w:szCs w:val="20"/>
        </w:rPr>
      </w:pPr>
      <w:proofErr w:type="spellStart"/>
      <w:r>
        <w:rPr>
          <w:rFonts w:ascii="Courier New" w:hAnsi="Courier New" w:cs="Courier New"/>
          <w:sz w:val="20"/>
          <w:szCs w:val="20"/>
        </w:rPr>
        <w:t>map_coastlines_centerLon</w:t>
      </w:r>
      <w:proofErr w:type="spellEnd"/>
      <w:r>
        <w:rPr>
          <w:rFonts w:ascii="Courier New" w:hAnsi="Courier New" w:cs="Courier New"/>
          <w:sz w:val="20"/>
          <w:szCs w:val="20"/>
        </w:rPr>
        <w:t>*.</w:t>
      </w:r>
      <w:proofErr w:type="spellStart"/>
      <w:r>
        <w:rPr>
          <w:rFonts w:ascii="Courier New" w:hAnsi="Courier New" w:cs="Courier New"/>
          <w:sz w:val="20"/>
          <w:szCs w:val="20"/>
        </w:rPr>
        <w:t>vtk</w:t>
      </w:r>
      <w:proofErr w:type="spellEnd"/>
      <w:r>
        <w:rPr>
          <w:rFonts w:ascii="Courier New" w:hAnsi="Courier New" w:cs="Courier New"/>
          <w:sz w:val="20"/>
          <w:szCs w:val="20"/>
        </w:rPr>
        <w:t>)</w:t>
      </w:r>
    </w:p>
    <w:p w14:paraId="562CFD66"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vtkRobinsonLayers</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of a Robinson projection of </w:t>
      </w:r>
    </w:p>
    <w:p w14:paraId="7748F1EB" w14:textId="77777777" w:rsidR="00735AB0" w:rsidRDefault="00E9587E" w:rsidP="00735AB0">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model data at tops of multiple layers</w:t>
      </w:r>
      <w:r w:rsidR="00735AB0">
        <w:rPr>
          <w:rFonts w:ascii="Courier New" w:hAnsi="Courier New" w:cs="Courier New"/>
          <w:sz w:val="20"/>
          <w:szCs w:val="20"/>
        </w:rPr>
        <w:t xml:space="preserve"> (will </w:t>
      </w:r>
    </w:p>
    <w:p w14:paraId="17020933" w14:textId="091149CD" w:rsidR="00E9587E" w:rsidRPr="008414FF" w:rsidRDefault="00735AB0" w:rsidP="008414FF">
      <w:pPr>
        <w:pStyle w:val="ListParagraph"/>
        <w:spacing w:after="120"/>
        <w:ind w:left="3240" w:firstLine="360"/>
        <w:rPr>
          <w:rFonts w:ascii="Courier New" w:hAnsi="Courier New" w:cs="Courier New"/>
          <w:sz w:val="20"/>
          <w:szCs w:val="20"/>
        </w:rPr>
      </w:pPr>
      <w:r>
        <w:rPr>
          <w:rFonts w:ascii="Courier New" w:hAnsi="Courier New" w:cs="Courier New"/>
          <w:sz w:val="20"/>
          <w:szCs w:val="20"/>
        </w:rPr>
        <w:t xml:space="preserve">also generate </w:t>
      </w:r>
      <w:proofErr w:type="spellStart"/>
      <w:r w:rsidRPr="008414FF">
        <w:rPr>
          <w:rFonts w:ascii="Courier New" w:hAnsi="Courier New" w:cs="Courier New"/>
          <w:sz w:val="20"/>
          <w:szCs w:val="20"/>
        </w:rPr>
        <w:t>map_coastlines_centerLon</w:t>
      </w:r>
      <w:proofErr w:type="spellEnd"/>
      <w:r w:rsidRPr="008414FF">
        <w:rPr>
          <w:rFonts w:ascii="Courier New" w:hAnsi="Courier New" w:cs="Courier New"/>
          <w:sz w:val="20"/>
          <w:szCs w:val="20"/>
        </w:rPr>
        <w:t>*.</w:t>
      </w:r>
      <w:proofErr w:type="spellStart"/>
      <w:r w:rsidRPr="008414FF">
        <w:rPr>
          <w:rFonts w:ascii="Courier New" w:hAnsi="Courier New" w:cs="Courier New"/>
          <w:sz w:val="20"/>
          <w:szCs w:val="20"/>
        </w:rPr>
        <w:t>vtk</w:t>
      </w:r>
      <w:proofErr w:type="spellEnd"/>
      <w:r w:rsidRPr="008414FF">
        <w:rPr>
          <w:rFonts w:ascii="Courier New" w:hAnsi="Courier New" w:cs="Courier New"/>
          <w:sz w:val="20"/>
          <w:szCs w:val="20"/>
        </w:rPr>
        <w:t>)</w:t>
      </w:r>
    </w:p>
    <w:p w14:paraId="4427A685"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vtkRobinsonPoints</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of a Robinson projection of </w:t>
      </w:r>
    </w:p>
    <w:p w14:paraId="402C109C"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point data</w:t>
      </w:r>
    </w:p>
    <w:p w14:paraId="758617C5"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vtkRobinsonTriangleSize</w:t>
      </w:r>
      <w:proofErr w:type="spellEnd"/>
      <w:r w:rsidRPr="00DC4980">
        <w:rPr>
          <w:rFonts w:ascii="Courier New" w:hAnsi="Courier New" w:cs="Courier New"/>
          <w:sz w:val="20"/>
          <w:szCs w:val="20"/>
        </w:rPr>
        <w:t xml:space="preserve"> -- generate </w:t>
      </w:r>
      <w:proofErr w:type="spellStart"/>
      <w:r w:rsidRPr="00DC4980">
        <w:rPr>
          <w:rFonts w:ascii="Courier New" w:hAnsi="Courier New" w:cs="Courier New"/>
          <w:sz w:val="20"/>
          <w:szCs w:val="20"/>
        </w:rPr>
        <w:t>vtk</w:t>
      </w:r>
      <w:proofErr w:type="spellEnd"/>
      <w:r w:rsidRPr="00DC4980">
        <w:rPr>
          <w:rFonts w:ascii="Courier New" w:hAnsi="Courier New" w:cs="Courier New"/>
          <w:sz w:val="20"/>
          <w:szCs w:val="20"/>
        </w:rPr>
        <w:t xml:space="preserve"> plot of triangle size on Robinson </w:t>
      </w:r>
    </w:p>
    <w:p w14:paraId="344ADE5F"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projection</w:t>
      </w:r>
    </w:p>
    <w:p w14:paraId="3741BB74"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getLatitudes</w:t>
      </w:r>
      <w:proofErr w:type="spellEnd"/>
      <w:r w:rsidRPr="00DC4980">
        <w:rPr>
          <w:rFonts w:ascii="Courier New" w:hAnsi="Courier New" w:cs="Courier New"/>
          <w:sz w:val="20"/>
          <w:szCs w:val="20"/>
        </w:rPr>
        <w:t xml:space="preserve">            -- array of equally spaced latitude values</w:t>
      </w:r>
    </w:p>
    <w:p w14:paraId="6FC11BEB" w14:textId="77777777" w:rsidR="00E9587E" w:rsidRPr="00DC4980"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getLongitudes</w:t>
      </w:r>
      <w:proofErr w:type="spellEnd"/>
      <w:r w:rsidRPr="00DC4980">
        <w:rPr>
          <w:rFonts w:ascii="Courier New" w:hAnsi="Courier New" w:cs="Courier New"/>
          <w:sz w:val="20"/>
          <w:szCs w:val="20"/>
        </w:rPr>
        <w:t xml:space="preserve">           -- array of equally spaced longitude values</w:t>
      </w:r>
    </w:p>
    <w:p w14:paraId="5E58EAD9"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getDistanceDegrees</w:t>
      </w:r>
      <w:proofErr w:type="spellEnd"/>
      <w:r w:rsidRPr="00DC4980">
        <w:rPr>
          <w:rFonts w:ascii="Courier New" w:hAnsi="Courier New" w:cs="Courier New"/>
          <w:sz w:val="20"/>
          <w:szCs w:val="20"/>
        </w:rPr>
        <w:t xml:space="preserve">      -- array of equally spaced distances along a great </w:t>
      </w:r>
    </w:p>
    <w:p w14:paraId="14367701"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circle</w:t>
      </w:r>
    </w:p>
    <w:p w14:paraId="0880119F"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translatePolygon</w:t>
      </w:r>
      <w:proofErr w:type="spellEnd"/>
      <w:r w:rsidRPr="00DC4980">
        <w:rPr>
          <w:rFonts w:ascii="Courier New" w:hAnsi="Courier New" w:cs="Courier New"/>
          <w:sz w:val="20"/>
          <w:szCs w:val="20"/>
        </w:rPr>
        <w:t xml:space="preserve">        -- translate polygon between </w:t>
      </w:r>
      <w:proofErr w:type="spellStart"/>
      <w:r w:rsidRPr="00DC4980">
        <w:rPr>
          <w:rFonts w:ascii="Courier New" w:hAnsi="Courier New" w:cs="Courier New"/>
          <w:sz w:val="20"/>
          <w:szCs w:val="20"/>
        </w:rPr>
        <w:t>kml</w:t>
      </w:r>
      <w:proofErr w:type="spellEnd"/>
      <w:r w:rsidRPr="00DC4980">
        <w:rPr>
          <w:rFonts w:ascii="Courier New" w:hAnsi="Courier New" w:cs="Courier New"/>
          <w:sz w:val="20"/>
          <w:szCs w:val="20"/>
        </w:rPr>
        <w:t>/</w:t>
      </w:r>
      <w:proofErr w:type="spellStart"/>
      <w:r w:rsidRPr="00DC4980">
        <w:rPr>
          <w:rFonts w:ascii="Courier New" w:hAnsi="Courier New" w:cs="Courier New"/>
          <w:sz w:val="20"/>
          <w:szCs w:val="20"/>
        </w:rPr>
        <w:t>kmz</w:t>
      </w:r>
      <w:proofErr w:type="spellEnd"/>
      <w:r w:rsidRPr="00DC4980">
        <w:rPr>
          <w:rFonts w:ascii="Courier New" w:hAnsi="Courier New" w:cs="Courier New"/>
          <w:sz w:val="20"/>
          <w:szCs w:val="20"/>
        </w:rPr>
        <w:t xml:space="preserve"> and ascii </w:t>
      </w:r>
    </w:p>
    <w:p w14:paraId="3430B357"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format</w:t>
      </w:r>
    </w:p>
    <w:p w14:paraId="4B5CDB62" w14:textId="77777777" w:rsidR="00E9587E" w:rsidRPr="00DC4980" w:rsidRDefault="00E9587E" w:rsidP="00E9587E">
      <w:pPr>
        <w:spacing w:after="120"/>
        <w:ind w:left="360"/>
        <w:rPr>
          <w:rFonts w:ascii="Courier New" w:hAnsi="Courier New" w:cs="Courier New"/>
          <w:sz w:val="20"/>
          <w:szCs w:val="20"/>
        </w:rPr>
      </w:pPr>
    </w:p>
    <w:p w14:paraId="44592315" w14:textId="77777777" w:rsidR="00E9587E" w:rsidRPr="00DC4980" w:rsidRDefault="00E9587E" w:rsidP="00E9587E">
      <w:pPr>
        <w:spacing w:after="120"/>
        <w:rPr>
          <w:rFonts w:ascii="Courier New" w:hAnsi="Courier New" w:cs="Courier New"/>
          <w:b/>
          <w:bCs/>
          <w:sz w:val="20"/>
          <w:szCs w:val="20"/>
        </w:rPr>
      </w:pPr>
      <w:proofErr w:type="spellStart"/>
      <w:r w:rsidRPr="00DC4980">
        <w:rPr>
          <w:rFonts w:ascii="Courier New" w:hAnsi="Courier New" w:cs="Courier New"/>
          <w:b/>
          <w:bCs/>
          <w:sz w:val="20"/>
          <w:szCs w:val="20"/>
        </w:rPr>
        <w:t>GeoTessModelSiteData</w:t>
      </w:r>
      <w:proofErr w:type="spellEnd"/>
      <w:r w:rsidRPr="00DC4980">
        <w:rPr>
          <w:rFonts w:ascii="Courier New" w:hAnsi="Courier New" w:cs="Courier New"/>
          <w:b/>
          <w:bCs/>
          <w:sz w:val="20"/>
          <w:szCs w:val="20"/>
        </w:rPr>
        <w:t>:</w:t>
      </w:r>
    </w:p>
    <w:p w14:paraId="2AA3A65C"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extractSiteTerms</w:t>
      </w:r>
      <w:proofErr w:type="spellEnd"/>
      <w:r w:rsidRPr="00DC4980">
        <w:rPr>
          <w:rFonts w:ascii="Courier New" w:hAnsi="Courier New" w:cs="Courier New"/>
          <w:sz w:val="20"/>
          <w:szCs w:val="20"/>
        </w:rPr>
        <w:t xml:space="preserve">        -- extract site terms from a </w:t>
      </w:r>
      <w:proofErr w:type="spellStart"/>
      <w:r w:rsidRPr="00DC4980">
        <w:rPr>
          <w:rFonts w:ascii="Courier New" w:hAnsi="Courier New" w:cs="Courier New"/>
          <w:sz w:val="20"/>
          <w:szCs w:val="20"/>
        </w:rPr>
        <w:t>GeoTessModelSiteData</w:t>
      </w:r>
      <w:proofErr w:type="spellEnd"/>
      <w:r w:rsidRPr="00DC4980">
        <w:rPr>
          <w:rFonts w:ascii="Courier New" w:hAnsi="Courier New" w:cs="Courier New"/>
          <w:sz w:val="20"/>
          <w:szCs w:val="20"/>
        </w:rPr>
        <w:t xml:space="preserve"> </w:t>
      </w:r>
    </w:p>
    <w:p w14:paraId="6331E712"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and print to screen</w:t>
      </w:r>
    </w:p>
    <w:p w14:paraId="0C7A7A9A" w14:textId="77777777" w:rsidR="00E9587E" w:rsidRDefault="00E9587E" w:rsidP="00E9587E">
      <w:pPr>
        <w:pStyle w:val="ListParagraph"/>
        <w:numPr>
          <w:ilvl w:val="0"/>
          <w:numId w:val="30"/>
        </w:numPr>
        <w:spacing w:after="120"/>
        <w:rPr>
          <w:rFonts w:ascii="Courier New" w:hAnsi="Courier New" w:cs="Courier New"/>
          <w:sz w:val="20"/>
          <w:szCs w:val="20"/>
        </w:rPr>
      </w:pPr>
      <w:proofErr w:type="spellStart"/>
      <w:r w:rsidRPr="00DC4980">
        <w:rPr>
          <w:rFonts w:ascii="Courier New" w:hAnsi="Courier New" w:cs="Courier New"/>
          <w:sz w:val="20"/>
          <w:szCs w:val="20"/>
        </w:rPr>
        <w:t>replaceSiteTerms</w:t>
      </w:r>
      <w:proofErr w:type="spellEnd"/>
      <w:r w:rsidRPr="00DC4980">
        <w:rPr>
          <w:rFonts w:ascii="Courier New" w:hAnsi="Courier New" w:cs="Courier New"/>
          <w:sz w:val="20"/>
          <w:szCs w:val="20"/>
        </w:rPr>
        <w:t xml:space="preserve">        -- replace site terms in a </w:t>
      </w:r>
      <w:proofErr w:type="spellStart"/>
      <w:r w:rsidRPr="00DC4980">
        <w:rPr>
          <w:rFonts w:ascii="Courier New" w:hAnsi="Courier New" w:cs="Courier New"/>
          <w:sz w:val="20"/>
          <w:szCs w:val="20"/>
        </w:rPr>
        <w:t>GeoTessModelSiteData</w:t>
      </w:r>
      <w:proofErr w:type="spellEnd"/>
      <w:r w:rsidRPr="00DC4980">
        <w:rPr>
          <w:rFonts w:ascii="Courier New" w:hAnsi="Courier New" w:cs="Courier New"/>
          <w:sz w:val="20"/>
          <w:szCs w:val="20"/>
        </w:rPr>
        <w:t xml:space="preserve"> </w:t>
      </w:r>
    </w:p>
    <w:p w14:paraId="51BE3059" w14:textId="77777777" w:rsidR="00E9587E" w:rsidRPr="00DC4980" w:rsidRDefault="00E9587E" w:rsidP="00E9587E">
      <w:pPr>
        <w:pStyle w:val="ListParagraph"/>
        <w:spacing w:after="120"/>
        <w:ind w:left="3240" w:firstLine="360"/>
        <w:rPr>
          <w:rFonts w:ascii="Courier New" w:hAnsi="Courier New" w:cs="Courier New"/>
          <w:sz w:val="20"/>
          <w:szCs w:val="20"/>
        </w:rPr>
      </w:pPr>
      <w:r w:rsidRPr="00DC4980">
        <w:rPr>
          <w:rFonts w:ascii="Courier New" w:hAnsi="Courier New" w:cs="Courier New"/>
          <w:sz w:val="20"/>
          <w:szCs w:val="20"/>
        </w:rPr>
        <w:t>with values loaded from a file</w:t>
      </w:r>
    </w:p>
    <w:p w14:paraId="0851AE56" w14:textId="77777777" w:rsidR="00E9587E" w:rsidRPr="00350C91" w:rsidRDefault="00E9587E" w:rsidP="00E9587E">
      <w:pPr>
        <w:spacing w:after="120"/>
        <w:rPr>
          <w:rFonts w:ascii="Courier New" w:hAnsi="Courier New" w:cs="Courier New"/>
          <w:sz w:val="16"/>
        </w:rPr>
      </w:pPr>
    </w:p>
    <w:p w14:paraId="4099D137" w14:textId="4D059464" w:rsidR="00E9587E" w:rsidRPr="00DC4980" w:rsidRDefault="00E9587E" w:rsidP="00E9587E">
      <w:r>
        <w:t xml:space="preserve">To view a list of required arguments for any of the above functions, run </w:t>
      </w:r>
      <w:r>
        <w:rPr>
          <w:i/>
          <w:iCs/>
        </w:rPr>
        <w:t>‘</w:t>
      </w:r>
      <w:r w:rsidR="008414FF">
        <w:rPr>
          <w:i/>
          <w:iCs/>
        </w:rPr>
        <w:t>j</w:t>
      </w:r>
      <w:r w:rsidR="0014432C">
        <w:rPr>
          <w:i/>
          <w:iCs/>
        </w:rPr>
        <w:t>ava</w:t>
      </w:r>
      <w:r>
        <w:rPr>
          <w:i/>
          <w:iCs/>
        </w:rPr>
        <w:t xml:space="preserve"> -jar geo-tess-explorer.jar </w:t>
      </w:r>
      <w:proofErr w:type="spellStart"/>
      <w:r>
        <w:rPr>
          <w:i/>
          <w:iCs/>
        </w:rPr>
        <w:t>FunctionName</w:t>
      </w:r>
      <w:proofErr w:type="spellEnd"/>
      <w:r>
        <w:rPr>
          <w:i/>
          <w:iCs/>
        </w:rPr>
        <w:t>’</w:t>
      </w:r>
      <w:r>
        <w:t xml:space="preserve">. </w:t>
      </w:r>
      <w:r>
        <w:rPr>
          <w:iCs/>
        </w:rPr>
        <w:t xml:space="preserve">For example, running </w:t>
      </w:r>
      <w:r>
        <w:t>‘</w:t>
      </w:r>
      <w:r w:rsidR="008414FF">
        <w:rPr>
          <w:i/>
        </w:rPr>
        <w:t>j</w:t>
      </w:r>
      <w:r w:rsidR="0014432C">
        <w:rPr>
          <w:i/>
        </w:rPr>
        <w:t>ava</w:t>
      </w:r>
      <w:r w:rsidRPr="001F5498">
        <w:rPr>
          <w:i/>
        </w:rPr>
        <w:t xml:space="preserve"> –jar geo</w:t>
      </w:r>
      <w:r>
        <w:rPr>
          <w:i/>
        </w:rPr>
        <w:t>-</w:t>
      </w:r>
      <w:r w:rsidRPr="001F5498">
        <w:rPr>
          <w:i/>
        </w:rPr>
        <w:t>tess</w:t>
      </w:r>
      <w:r>
        <w:rPr>
          <w:i/>
        </w:rPr>
        <w:t>-explorer</w:t>
      </w:r>
      <w:r w:rsidRPr="001F5498">
        <w:rPr>
          <w:i/>
        </w:rPr>
        <w:t>.jar</w:t>
      </w:r>
      <w:r>
        <w:rPr>
          <w:i/>
        </w:rPr>
        <w:t xml:space="preserve"> </w:t>
      </w:r>
      <w:proofErr w:type="spellStart"/>
      <w:r>
        <w:rPr>
          <w:i/>
        </w:rPr>
        <w:t>toString</w:t>
      </w:r>
      <w:proofErr w:type="spellEnd"/>
      <w:r w:rsidRPr="001F5498">
        <w:rPr>
          <w:i/>
        </w:rPr>
        <w:t>’</w:t>
      </w:r>
      <w:r>
        <w:rPr>
          <w:i/>
        </w:rPr>
        <w:t xml:space="preserve"> </w:t>
      </w:r>
      <w:r>
        <w:rPr>
          <w:iCs/>
        </w:rPr>
        <w:t>will output the following instructions:</w:t>
      </w:r>
    </w:p>
    <w:p w14:paraId="67FBF8C1" w14:textId="77777777" w:rsidR="00E9587E" w:rsidRPr="00DC4980" w:rsidRDefault="00E9587E" w:rsidP="00E9587E">
      <w:pPr>
        <w:rPr>
          <w:i/>
        </w:rPr>
      </w:pPr>
      <w:r w:rsidRPr="00DC4980">
        <w:rPr>
          <w:i/>
        </w:rPr>
        <w:t>Must supply either 2 or 3 arguments:</w:t>
      </w:r>
    </w:p>
    <w:p w14:paraId="4882F2C8" w14:textId="77777777" w:rsidR="00E9587E" w:rsidRPr="00DC4980" w:rsidRDefault="00E9587E" w:rsidP="00E9587E">
      <w:pPr>
        <w:rPr>
          <w:i/>
        </w:rPr>
      </w:pPr>
      <w:r w:rsidRPr="00DC4980">
        <w:rPr>
          <w:i/>
        </w:rPr>
        <w:t xml:space="preserve">  </w:t>
      </w:r>
      <w:proofErr w:type="gramStart"/>
      <w:r w:rsidRPr="00DC4980">
        <w:rPr>
          <w:i/>
        </w:rPr>
        <w:t>1  --</w:t>
      </w:r>
      <w:proofErr w:type="gramEnd"/>
      <w:r w:rsidRPr="00DC4980">
        <w:rPr>
          <w:i/>
        </w:rPr>
        <w:t xml:space="preserve">  </w:t>
      </w:r>
      <w:proofErr w:type="spellStart"/>
      <w:r w:rsidRPr="00DC4980">
        <w:rPr>
          <w:i/>
        </w:rPr>
        <w:t>toString</w:t>
      </w:r>
      <w:proofErr w:type="spellEnd"/>
    </w:p>
    <w:p w14:paraId="62A8C75C" w14:textId="77777777" w:rsidR="00E9587E" w:rsidRPr="00DC4980" w:rsidRDefault="00E9587E" w:rsidP="00E9587E">
      <w:pPr>
        <w:rPr>
          <w:i/>
        </w:rPr>
      </w:pPr>
      <w:r w:rsidRPr="00DC4980">
        <w:rPr>
          <w:i/>
        </w:rPr>
        <w:t xml:space="preserve">  </w:t>
      </w:r>
      <w:proofErr w:type="gramStart"/>
      <w:r w:rsidRPr="00DC4980">
        <w:rPr>
          <w:i/>
        </w:rPr>
        <w:t>2  --</w:t>
      </w:r>
      <w:proofErr w:type="gramEnd"/>
      <w:r w:rsidRPr="00DC4980">
        <w:rPr>
          <w:i/>
        </w:rPr>
        <w:t xml:space="preserve">  name of file containing a </w:t>
      </w:r>
      <w:proofErr w:type="spellStart"/>
      <w:r w:rsidRPr="00DC4980">
        <w:rPr>
          <w:i/>
        </w:rPr>
        <w:t>GeoTessModel</w:t>
      </w:r>
      <w:proofErr w:type="spellEnd"/>
      <w:r w:rsidRPr="00DC4980">
        <w:rPr>
          <w:i/>
        </w:rPr>
        <w:t xml:space="preserve"> or </w:t>
      </w:r>
      <w:proofErr w:type="spellStart"/>
      <w:r w:rsidRPr="00DC4980">
        <w:rPr>
          <w:i/>
        </w:rPr>
        <w:t>GeoTessGrid</w:t>
      </w:r>
      <w:proofErr w:type="spellEnd"/>
    </w:p>
    <w:p w14:paraId="7FF4F30D" w14:textId="77777777" w:rsidR="00E9587E" w:rsidRPr="00DC4980" w:rsidRDefault="00E9587E" w:rsidP="00E9587E">
      <w:pPr>
        <w:rPr>
          <w:i/>
        </w:rPr>
      </w:pPr>
      <w:r w:rsidRPr="00DC4980">
        <w:rPr>
          <w:i/>
        </w:rPr>
        <w:t xml:space="preserve">  </w:t>
      </w:r>
      <w:proofErr w:type="gramStart"/>
      <w:r w:rsidRPr="00DC4980">
        <w:rPr>
          <w:i/>
        </w:rPr>
        <w:t>3  --</w:t>
      </w:r>
      <w:proofErr w:type="gramEnd"/>
      <w:r w:rsidRPr="00DC4980">
        <w:rPr>
          <w:i/>
        </w:rPr>
        <w:t xml:space="preserve">  relative path to grid directory              (only needed when (2) is a model and grid is stored in separate file)</w:t>
      </w:r>
    </w:p>
    <w:p w14:paraId="731D49BB" w14:textId="77777777" w:rsidR="00E9587E" w:rsidRDefault="00E9587E" w:rsidP="00E9587E">
      <w:r>
        <w:t>Note</w:t>
      </w:r>
      <w:r w:rsidRPr="0034075B">
        <w:t xml:space="preserve"> th</w:t>
      </w:r>
      <w:r>
        <w:t>at</w:t>
      </w:r>
      <w:r w:rsidRPr="0034075B">
        <w:t xml:space="preserve"> </w:t>
      </w:r>
      <w:r>
        <w:t>if any</w:t>
      </w:r>
      <w:r w:rsidRPr="0034075B">
        <w:t xml:space="preserve"> required arguments</w:t>
      </w:r>
      <w:r>
        <w:t xml:space="preserve"> for a function</w:t>
      </w:r>
      <w:r w:rsidRPr="0034075B">
        <w:t xml:space="preserve"> are missing</w:t>
      </w:r>
      <w:r>
        <w:t xml:space="preserve"> during a run</w:t>
      </w:r>
      <w:r w:rsidRPr="0034075B">
        <w:t xml:space="preserve">, </w:t>
      </w:r>
      <w:r>
        <w:t>its</w:t>
      </w:r>
      <w:r w:rsidRPr="0034075B">
        <w:t xml:space="preserve"> list of</w:t>
      </w:r>
      <w:r>
        <w:t xml:space="preserve"> required arguments will be output.</w:t>
      </w:r>
    </w:p>
    <w:p w14:paraId="45A28FA2" w14:textId="1BDA4A33" w:rsidR="00E9587E" w:rsidRPr="00DC4980" w:rsidRDefault="00E9587E" w:rsidP="00E9587E">
      <w:r w:rsidRPr="0034075B">
        <w:t xml:space="preserve">The intention </w:t>
      </w:r>
      <w:r>
        <w:t xml:space="preserve">of </w:t>
      </w:r>
      <w:proofErr w:type="spellStart"/>
      <w:r w:rsidRPr="00DC4980">
        <w:rPr>
          <w:b/>
          <w:bCs/>
        </w:rPr>
        <w:t>GeoTessExplorer</w:t>
      </w:r>
      <w:proofErr w:type="spellEnd"/>
      <w:r>
        <w:t xml:space="preserve"> </w:t>
      </w:r>
      <w:r w:rsidRPr="0034075B">
        <w:t xml:space="preserve">is </w:t>
      </w:r>
      <w:r>
        <w:t>for</w:t>
      </w:r>
      <w:r w:rsidRPr="0034075B">
        <w:t xml:space="preserve"> users </w:t>
      </w:r>
      <w:r>
        <w:t>to</w:t>
      </w:r>
      <w:r w:rsidRPr="0034075B">
        <w:t xml:space="preserve"> either pipe the output to a file or </w:t>
      </w:r>
      <w:r>
        <w:t xml:space="preserve">to </w:t>
      </w:r>
      <w:r w:rsidRPr="0034075B">
        <w:t xml:space="preserve">insert </w:t>
      </w:r>
      <w:r>
        <w:t>a</w:t>
      </w:r>
      <w:r w:rsidRPr="0034075B">
        <w:t xml:space="preserve"> call to this program into a script with the outpu</w:t>
      </w:r>
      <w:r>
        <w:t xml:space="preserve">t piped to some other program. For example, to save the </w:t>
      </w:r>
      <w:r>
        <w:lastRenderedPageBreak/>
        <w:t xml:space="preserve">output of the </w:t>
      </w:r>
      <w:proofErr w:type="spellStart"/>
      <w:r>
        <w:rPr>
          <w:b/>
          <w:bCs/>
        </w:rPr>
        <w:t>toString</w:t>
      </w:r>
      <w:proofErr w:type="spellEnd"/>
      <w:r>
        <w:t xml:space="preserve"> function to a text file, run </w:t>
      </w:r>
      <w:r>
        <w:rPr>
          <w:i/>
          <w:iCs/>
        </w:rPr>
        <w:t>‘</w:t>
      </w:r>
      <w:r w:rsidR="008414FF">
        <w:rPr>
          <w:i/>
          <w:iCs/>
        </w:rPr>
        <w:t>j</w:t>
      </w:r>
      <w:r w:rsidR="0014432C">
        <w:rPr>
          <w:i/>
          <w:iCs/>
        </w:rPr>
        <w:t>ava</w:t>
      </w:r>
      <w:r>
        <w:rPr>
          <w:i/>
          <w:iCs/>
        </w:rPr>
        <w:t xml:space="preserve"> -jar geo-tess-explorer.jar </w:t>
      </w:r>
      <w:proofErr w:type="spellStart"/>
      <w:r>
        <w:rPr>
          <w:i/>
          <w:iCs/>
        </w:rPr>
        <w:t>toString</w:t>
      </w:r>
      <w:proofErr w:type="spellEnd"/>
      <w:r>
        <w:rPr>
          <w:i/>
          <w:iCs/>
        </w:rPr>
        <w:t xml:space="preserve"> SALSA3D.geotess &gt; toString.txt’</w:t>
      </w:r>
      <w:r>
        <w:t>.</w:t>
      </w:r>
    </w:p>
    <w:p w14:paraId="086D07B5" w14:textId="77777777" w:rsidR="00E9587E" w:rsidRDefault="00E9587E" w:rsidP="00E9587E">
      <w:r w:rsidRPr="0034075B">
        <w:t xml:space="preserve">Many functions require a </w:t>
      </w:r>
      <w:r w:rsidRPr="001F5498">
        <w:rPr>
          <w:i/>
        </w:rPr>
        <w:t>'list of attributes'</w:t>
      </w:r>
      <w:r>
        <w:t xml:space="preserve"> as one of the command line arguments.  </w:t>
      </w:r>
      <w:r w:rsidRPr="0034075B">
        <w:t xml:space="preserve">This list can be a string similar to </w:t>
      </w:r>
      <w:r w:rsidRPr="001F5498">
        <w:rPr>
          <w:i/>
        </w:rPr>
        <w:t>'0,2,4-n'</w:t>
      </w:r>
      <w:r w:rsidRPr="0034075B">
        <w:t>, which would return attributes 0, 2 and 4 through the number of available attributes. '</w:t>
      </w:r>
      <w:r w:rsidRPr="001F5498">
        <w:rPr>
          <w:i/>
        </w:rPr>
        <w:t>n</w:t>
      </w:r>
      <w:r w:rsidRPr="0034075B">
        <w:t xml:space="preserve">' would return only the last attribute. </w:t>
      </w:r>
      <w:r w:rsidRPr="001F5498">
        <w:rPr>
          <w:i/>
        </w:rPr>
        <w:t>'all'</w:t>
      </w:r>
      <w:r w:rsidRPr="0034075B">
        <w:t xml:space="preserve"> and </w:t>
      </w:r>
      <w:r w:rsidRPr="001F5498">
        <w:rPr>
          <w:i/>
        </w:rPr>
        <w:t>'0-n'</w:t>
      </w:r>
      <w:r w:rsidRPr="0034075B">
        <w:t xml:space="preserve"> would both return all attributes. The li</w:t>
      </w:r>
      <w:r>
        <w:t>st may not include any spaces.</w:t>
      </w:r>
    </w:p>
    <w:p w14:paraId="59CD53AA" w14:textId="77777777" w:rsidR="00E9587E" w:rsidRDefault="00E9587E" w:rsidP="00E9587E">
      <w:r w:rsidRPr="0034075B">
        <w:t>For most functions, the first two arguments after the function name are the name of the input model file and the relative path to the grid directory. Some models have the grid stored in the same file with the model while other models reference a grid stored in a separate file. If the grid is stored in the same file with the model, then the relative path to the grid directory is irrelevant but something must be supplied in order to maintain the order of the argument list</w:t>
      </w:r>
      <w:r>
        <w:t xml:space="preserve"> (typically this can be the single character ‘.’)</w:t>
      </w:r>
      <w:r w:rsidRPr="0034075B">
        <w:t xml:space="preserve">. </w:t>
      </w:r>
    </w:p>
    <w:p w14:paraId="350F8157" w14:textId="77777777" w:rsidR="00E9587E" w:rsidRDefault="00E9587E" w:rsidP="00E9587E">
      <w:r w:rsidRPr="0034075B">
        <w:t>If the grid is stored in a separate file</w:t>
      </w:r>
      <w:r>
        <w:t>,</w:t>
      </w:r>
      <w:r w:rsidRPr="0034075B">
        <w:t xml:space="preserve"> then the name of the file that contains the grid, without any directory information, is stored in the model file. When the model is loaded, it has to be told the relative path from the directory where the model is located to the directory where the </w:t>
      </w:r>
      <w:r>
        <w:t>grid file</w:t>
      </w:r>
      <w:r w:rsidRPr="0034075B">
        <w:t xml:space="preserve"> is located. If the grid is in a separate file located in the same directory as the model file, provide the single character </w:t>
      </w:r>
      <w:r w:rsidRPr="00DC4980">
        <w:rPr>
          <w:i/>
          <w:iCs/>
        </w:rPr>
        <w:t>'.'</w:t>
      </w:r>
      <w:r w:rsidRPr="0034075B">
        <w:t>. Note that models and grids also contain an MD5 hash of the grid file contents</w:t>
      </w:r>
      <w:r>
        <w:t>,</w:t>
      </w:r>
      <w:r w:rsidRPr="0034075B">
        <w:t xml:space="preserve"> so the danger of a model referencing the wrong grid is vanishin</w:t>
      </w:r>
      <w:r>
        <w:t xml:space="preserve">gly small. </w:t>
      </w:r>
    </w:p>
    <w:p w14:paraId="2EE1C59E" w14:textId="77777777" w:rsidR="00E9587E" w:rsidRDefault="00E9587E" w:rsidP="00E9587E">
      <w:r w:rsidRPr="0034075B">
        <w:t xml:space="preserve">All the functions whose names start with </w:t>
      </w:r>
      <w:r w:rsidRPr="001F5498">
        <w:rPr>
          <w:i/>
        </w:rPr>
        <w:t>'</w:t>
      </w:r>
      <w:proofErr w:type="spellStart"/>
      <w:r w:rsidRPr="001F5498">
        <w:rPr>
          <w:i/>
        </w:rPr>
        <w:t>vtk</w:t>
      </w:r>
      <w:proofErr w:type="spellEnd"/>
      <w:r w:rsidRPr="001F5498">
        <w:rPr>
          <w:i/>
        </w:rPr>
        <w:t>'</w:t>
      </w:r>
      <w:r w:rsidRPr="0034075B">
        <w:t xml:space="preserve"> extract information from a </w:t>
      </w:r>
      <w:proofErr w:type="spellStart"/>
      <w:r w:rsidRPr="0034075B">
        <w:t>GeoTessModel</w:t>
      </w:r>
      <w:proofErr w:type="spellEnd"/>
      <w:r w:rsidRPr="0034075B">
        <w:t xml:space="preserve"> and store it in a file in VTK format (</w:t>
      </w:r>
      <w:hyperlink r:id="rId68" w:history="1">
        <w:r w:rsidRPr="00BF4978">
          <w:rPr>
            <w:rStyle w:val="Hyperlink"/>
          </w:rPr>
          <w:t>http://www.vtk.org/VTK/img/file-formats.pdf</w:t>
        </w:r>
      </w:hyperlink>
      <w:r w:rsidRPr="0034075B">
        <w:t xml:space="preserve">). These files can be visualized with free software called </w:t>
      </w:r>
      <w:proofErr w:type="spellStart"/>
      <w:r w:rsidRPr="0034075B">
        <w:t>ParaView</w:t>
      </w:r>
      <w:proofErr w:type="spellEnd"/>
      <w:r w:rsidRPr="0034075B">
        <w:t xml:space="preserve">. Visit </w:t>
      </w:r>
      <w:hyperlink r:id="rId69" w:history="1">
        <w:r w:rsidRPr="00BF4978">
          <w:rPr>
            <w:rStyle w:val="Hyperlink"/>
          </w:rPr>
          <w:t>http://www.paraview.org</w:t>
        </w:r>
      </w:hyperlink>
      <w:r>
        <w:t xml:space="preserve"> </w:t>
      </w:r>
      <w:r w:rsidRPr="0034075B">
        <w:t>for more information and down</w:t>
      </w:r>
      <w:r>
        <w:t>loads for various platforms.</w:t>
      </w:r>
    </w:p>
    <w:p w14:paraId="2666FE2A" w14:textId="3E252377" w:rsidR="00E9587E" w:rsidRDefault="00E9587E" w:rsidP="00E9587E">
      <w:r>
        <w:t xml:space="preserve">Finally, the majority of the functions listed above can be applied to any type of </w:t>
      </w:r>
      <w:proofErr w:type="spellStart"/>
      <w:r>
        <w:t>GeoTessModel</w:t>
      </w:r>
      <w:proofErr w:type="spellEnd"/>
      <w:r>
        <w:t xml:space="preserve">. However, note that the functions listed under </w:t>
      </w:r>
      <w:proofErr w:type="spellStart"/>
      <w:r w:rsidRPr="00DC4980">
        <w:rPr>
          <w:b/>
          <w:bCs/>
        </w:rPr>
        <w:t>GeoTessModelSiteData</w:t>
      </w:r>
      <w:proofErr w:type="spellEnd"/>
      <w:r>
        <w:t xml:space="preserve"> are specifically for application to </w:t>
      </w:r>
      <w:proofErr w:type="spellStart"/>
      <w:r>
        <w:t>GeoTessModels</w:t>
      </w:r>
      <w:proofErr w:type="spellEnd"/>
      <w:r>
        <w:t xml:space="preserve"> with </w:t>
      </w:r>
      <w:proofErr w:type="spellStart"/>
      <w:r>
        <w:t>SiteData</w:t>
      </w:r>
      <w:proofErr w:type="spellEnd"/>
      <w:r>
        <w:t xml:space="preserve">. To learn what type of extension (if any) a </w:t>
      </w:r>
      <w:proofErr w:type="spellStart"/>
      <w:r>
        <w:t>GeoTessModel</w:t>
      </w:r>
      <w:proofErr w:type="spellEnd"/>
      <w:r>
        <w:t xml:space="preserve"> has, use the </w:t>
      </w:r>
      <w:proofErr w:type="spellStart"/>
      <w:r>
        <w:rPr>
          <w:b/>
          <w:bCs/>
        </w:rPr>
        <w:t>getClassName</w:t>
      </w:r>
      <w:proofErr w:type="spellEnd"/>
      <w:r>
        <w:t xml:space="preserve"> function.</w:t>
      </w:r>
    </w:p>
    <w:p w14:paraId="58315AD6" w14:textId="77777777" w:rsidR="0034075B" w:rsidRDefault="0034075B" w:rsidP="0034075B">
      <w:pPr>
        <w:pStyle w:val="Heading1"/>
      </w:pPr>
      <w:bookmarkStart w:id="35" w:name="_Toc49512257"/>
      <w:r>
        <w:t>Installation Instructions</w:t>
      </w:r>
      <w:bookmarkEnd w:id="35"/>
    </w:p>
    <w:p w14:paraId="7876ABD1" w14:textId="77777777" w:rsidR="003737DA" w:rsidRDefault="003737DA" w:rsidP="003737DA">
      <w:pPr>
        <w:pStyle w:val="Heading2"/>
      </w:pPr>
      <w:bookmarkStart w:id="36" w:name="_Toc49512258"/>
      <w:r>
        <w:t>Setup</w:t>
      </w:r>
      <w:bookmarkEnd w:id="36"/>
    </w:p>
    <w:p w14:paraId="7BAA563A" w14:textId="1B3FF1B7" w:rsidR="008578AE" w:rsidRDefault="008578AE" w:rsidP="008578AE">
      <w:r>
        <w:t xml:space="preserve">All required </w:t>
      </w:r>
      <w:proofErr w:type="spellStart"/>
      <w:r>
        <w:t>GeoTess</w:t>
      </w:r>
      <w:proofErr w:type="spellEnd"/>
      <w:r>
        <w:t xml:space="preserve"> modules should be placed in the same directory, unless you wish to modify the </w:t>
      </w:r>
      <w:proofErr w:type="spellStart"/>
      <w:r w:rsidR="003058AB">
        <w:t>Makefile</w:t>
      </w:r>
      <w:r>
        <w:t>s</w:t>
      </w:r>
      <w:proofErr w:type="spellEnd"/>
      <w:r>
        <w:t xml:space="preserve">.  The </w:t>
      </w:r>
      <w:proofErr w:type="spellStart"/>
      <w:r w:rsidR="003058AB">
        <w:t>Makefile</w:t>
      </w:r>
      <w:r>
        <w:t>s</w:t>
      </w:r>
      <w:proofErr w:type="spellEnd"/>
      <w:r>
        <w:t xml:space="preserve"> assume their module is in the same </w:t>
      </w:r>
      <w:r w:rsidR="00262054">
        <w:t>top-level</w:t>
      </w:r>
      <w:r>
        <w:t xml:space="preserve"> directory as all the other modules.</w:t>
      </w:r>
    </w:p>
    <w:p w14:paraId="2C0D3E1D" w14:textId="0A60BAE8" w:rsidR="007F1068" w:rsidRPr="008578AE" w:rsidRDefault="008578AE" w:rsidP="00116231">
      <w:r>
        <w:t xml:space="preserve">There are no </w:t>
      </w:r>
      <w:r w:rsidR="001C27F2">
        <w:t>third-party</w:t>
      </w:r>
      <w:r>
        <w:t xml:space="preserve"> dependencies to </w:t>
      </w:r>
      <w:proofErr w:type="spellStart"/>
      <w:r>
        <w:t>GeoTess</w:t>
      </w:r>
      <w:proofErr w:type="spellEnd"/>
      <w:r w:rsidR="004215E2">
        <w:t>;</w:t>
      </w:r>
      <w:r>
        <w:t xml:space="preserve"> however</w:t>
      </w:r>
      <w:r w:rsidR="004215E2">
        <w:t>,</w:t>
      </w:r>
      <w:r>
        <w:t xml:space="preserve"> there are inter-dependencies.  </w:t>
      </w:r>
      <w:r w:rsidR="00664561">
        <w:t xml:space="preserve">The </w:t>
      </w:r>
      <w:proofErr w:type="spellStart"/>
      <w:r w:rsidR="00664561">
        <w:t>GeoTessCPP</w:t>
      </w:r>
      <w:proofErr w:type="spellEnd"/>
      <w:r w:rsidR="00664561">
        <w:t xml:space="preserve"> and </w:t>
      </w:r>
      <w:proofErr w:type="spellStart"/>
      <w:r w:rsidR="00664561">
        <w:t>GeoTessJava</w:t>
      </w:r>
      <w:proofErr w:type="spellEnd"/>
      <w:r w:rsidR="00664561">
        <w:t xml:space="preserve"> modules are independent</w:t>
      </w:r>
      <w:r w:rsidR="00855575">
        <w:t>.  The examples</w:t>
      </w:r>
      <w:r w:rsidR="003957A7">
        <w:t xml:space="preserve"> and</w:t>
      </w:r>
      <w:r w:rsidR="00855575">
        <w:t xml:space="preserve"> </w:t>
      </w:r>
      <w:proofErr w:type="spellStart"/>
      <w:r w:rsidR="00855575">
        <w:t>GeoTessCShell</w:t>
      </w:r>
      <w:proofErr w:type="spellEnd"/>
      <w:r w:rsidR="003957A7">
        <w:t xml:space="preserve"> </w:t>
      </w:r>
      <w:r w:rsidR="00855575">
        <w:t>are not independent.</w:t>
      </w:r>
      <w:r w:rsidR="00147B9C">
        <w:t xml:space="preserve">  Each example requires its respective language module installed.  </w:t>
      </w:r>
      <w:proofErr w:type="spellStart"/>
      <w:r w:rsidR="00147B9C">
        <w:t>GeoTessCShell</w:t>
      </w:r>
      <w:proofErr w:type="spellEnd"/>
      <w:r w:rsidR="00147B9C">
        <w:t xml:space="preserve"> requires </w:t>
      </w:r>
      <w:proofErr w:type="spellStart"/>
      <w:r w:rsidR="00147B9C">
        <w:t>GeoTessCPP</w:t>
      </w:r>
      <w:proofErr w:type="spellEnd"/>
      <w:r w:rsidR="00147B9C">
        <w:t xml:space="preserve"> </w:t>
      </w:r>
      <w:r w:rsidR="007E158B">
        <w:t>to be installed</w:t>
      </w:r>
      <w:r w:rsidR="00147B9C">
        <w:t>.</w:t>
      </w:r>
      <w:r w:rsidR="00D32461" w:rsidRPr="00D32461">
        <w:rPr>
          <w:noProof/>
        </w:rPr>
        <w:t xml:space="preserve"> </w:t>
      </w:r>
    </w:p>
    <w:p w14:paraId="1314A053" w14:textId="77777777" w:rsidR="00FE18B7" w:rsidRDefault="00FE18B7" w:rsidP="00FE18B7">
      <w:pPr>
        <w:pStyle w:val="Heading2"/>
      </w:pPr>
      <w:bookmarkStart w:id="37" w:name="_Toc49512259"/>
      <w:r>
        <w:t>Build Environments</w:t>
      </w:r>
      <w:bookmarkEnd w:id="37"/>
    </w:p>
    <w:p w14:paraId="19575610" w14:textId="21A80E7D" w:rsidR="00FE18B7" w:rsidRDefault="00FE18B7" w:rsidP="00FE18B7">
      <w:r>
        <w:t xml:space="preserve">The various </w:t>
      </w:r>
      <w:proofErr w:type="spellStart"/>
      <w:r>
        <w:t>GeoTess</w:t>
      </w:r>
      <w:proofErr w:type="spellEnd"/>
      <w:r>
        <w:t xml:space="preserve"> modules come with </w:t>
      </w:r>
      <w:proofErr w:type="spellStart"/>
      <w:r w:rsidR="003058AB">
        <w:t>Makefile</w:t>
      </w:r>
      <w:r>
        <w:t>s</w:t>
      </w:r>
      <w:proofErr w:type="spellEnd"/>
      <w:r>
        <w:t xml:space="preserve"> for Linux, SunOS, MacOS, and Windows</w:t>
      </w:r>
      <w:r w:rsidR="00C9553F">
        <w:t xml:space="preserve"> – except for Java</w:t>
      </w:r>
      <w:r w:rsidR="00262054">
        <w:t xml:space="preserve">, which is run from a jar file included in the </w:t>
      </w:r>
      <w:proofErr w:type="spellStart"/>
      <w:r w:rsidR="00262054">
        <w:t>GeoTess</w:t>
      </w:r>
      <w:proofErr w:type="spellEnd"/>
      <w:r w:rsidR="00262054">
        <w:t xml:space="preserve"> package</w:t>
      </w:r>
      <w:r>
        <w:t xml:space="preserve">.  This was done to keep the </w:t>
      </w:r>
      <w:r>
        <w:lastRenderedPageBreak/>
        <w:t xml:space="preserve">complexity to </w:t>
      </w:r>
      <w:r w:rsidR="00EF3FB6">
        <w:t xml:space="preserve">the </w:t>
      </w:r>
      <w:r>
        <w:t xml:space="preserve">command line, which is a common ground between these systems.  These </w:t>
      </w:r>
      <w:proofErr w:type="spellStart"/>
      <w:r w:rsidR="003058AB">
        <w:t>Makefile</w:t>
      </w:r>
      <w:r>
        <w:t>s</w:t>
      </w:r>
      <w:proofErr w:type="spellEnd"/>
      <w:r>
        <w:t xml:space="preserve"> were made for common environments for each of these operating systems.  Here are the assumptions that are made for each environment:</w:t>
      </w:r>
    </w:p>
    <w:p w14:paraId="468D6959" w14:textId="66F05782" w:rsidR="00FE18B7" w:rsidRDefault="00FE18B7" w:rsidP="00FE18B7">
      <w:pPr>
        <w:numPr>
          <w:ilvl w:val="0"/>
          <w:numId w:val="12"/>
        </w:numPr>
      </w:pPr>
      <w:r w:rsidRPr="004C6B0D">
        <w:rPr>
          <w:b/>
        </w:rPr>
        <w:t>Windows</w:t>
      </w:r>
      <w:r>
        <w:t xml:space="preserve">:  Visual Studio is installed as well as the GNU Make program for </w:t>
      </w:r>
      <w:r w:rsidR="004476CA">
        <w:t>W</w:t>
      </w:r>
      <w:r>
        <w:t xml:space="preserve">indows.  This can be found </w:t>
      </w:r>
      <w:hyperlink r:id="rId70" w:history="1">
        <w:r w:rsidRPr="00FE18B7">
          <w:rPr>
            <w:rStyle w:val="Hyperlink"/>
          </w:rPr>
          <w:t>here</w:t>
        </w:r>
      </w:hyperlink>
      <w:r w:rsidR="004C6B0D">
        <w:t xml:space="preserve">, and is used for running the </w:t>
      </w:r>
      <w:proofErr w:type="spellStart"/>
      <w:r w:rsidR="003058AB">
        <w:t>Makefile</w:t>
      </w:r>
      <w:r w:rsidR="004C6B0D">
        <w:t>s</w:t>
      </w:r>
      <w:proofErr w:type="spellEnd"/>
      <w:r w:rsidR="004C6B0D">
        <w:t xml:space="preserve"> on the windows command prompt.  For the C++ and C code, it is compiled using the cl.exe compiler and link.exe linker from the Visual Studio tool chain.</w:t>
      </w:r>
      <w:r w:rsidR="006947CB">
        <w:t xml:space="preserve">  </w:t>
      </w:r>
    </w:p>
    <w:p w14:paraId="3A0F4463" w14:textId="740CCCE4" w:rsidR="006947CB" w:rsidRDefault="006947CB" w:rsidP="00FE18B7">
      <w:pPr>
        <w:numPr>
          <w:ilvl w:val="0"/>
          <w:numId w:val="12"/>
        </w:numPr>
      </w:pPr>
      <w:r>
        <w:rPr>
          <w:b/>
        </w:rPr>
        <w:t>SunOS</w:t>
      </w:r>
      <w:r w:rsidRPr="006947CB">
        <w:t>:</w:t>
      </w:r>
      <w:r>
        <w:rPr>
          <w:b/>
        </w:rPr>
        <w:t xml:space="preserve">  </w:t>
      </w:r>
      <w:proofErr w:type="spellStart"/>
      <w:r>
        <w:t>GeoTess</w:t>
      </w:r>
      <w:proofErr w:type="spellEnd"/>
      <w:r>
        <w:t xml:space="preserve"> is built on SunOS using </w:t>
      </w:r>
      <w:proofErr w:type="spellStart"/>
      <w:r>
        <w:t>SunStudio</w:t>
      </w:r>
      <w:proofErr w:type="spellEnd"/>
      <w:r>
        <w:t xml:space="preserve"> 12 using </w:t>
      </w:r>
      <w:r w:rsidR="000048E3">
        <w:t xml:space="preserve">CC </w:t>
      </w:r>
      <w:r>
        <w:t>using gnu make.</w:t>
      </w:r>
      <w:r w:rsidR="00DC05A4">
        <w:t xml:space="preserve"> </w:t>
      </w:r>
      <w:r w:rsidR="00DC05A4">
        <w:rPr>
          <w:b/>
          <w:bCs/>
        </w:rPr>
        <w:t xml:space="preserve">NOTE: </w:t>
      </w:r>
      <w:r w:rsidR="00DC05A4" w:rsidRPr="003E7C00">
        <w:rPr>
          <w:b/>
          <w:bCs/>
        </w:rPr>
        <w:t>SunOS is no longer being supported</w:t>
      </w:r>
      <w:r w:rsidR="00DC05A4">
        <w:t>.</w:t>
      </w:r>
    </w:p>
    <w:p w14:paraId="76BF679F" w14:textId="5A6FDE4F" w:rsidR="006947CB" w:rsidRDefault="006947CB" w:rsidP="00FE18B7">
      <w:pPr>
        <w:numPr>
          <w:ilvl w:val="0"/>
          <w:numId w:val="12"/>
        </w:numPr>
      </w:pPr>
      <w:r>
        <w:rPr>
          <w:b/>
        </w:rPr>
        <w:t>Linux</w:t>
      </w:r>
      <w:r w:rsidRPr="006947CB">
        <w:t>:</w:t>
      </w:r>
      <w:r>
        <w:t xml:space="preserve">  </w:t>
      </w:r>
      <w:proofErr w:type="spellStart"/>
      <w:r>
        <w:t>GeoTess</w:t>
      </w:r>
      <w:proofErr w:type="spellEnd"/>
      <w:r>
        <w:t xml:space="preserve"> is built with </w:t>
      </w:r>
      <w:proofErr w:type="spellStart"/>
      <w:r>
        <w:t>gcc</w:t>
      </w:r>
      <w:proofErr w:type="spellEnd"/>
      <w:r>
        <w:t xml:space="preserve"> using gnu make.</w:t>
      </w:r>
    </w:p>
    <w:p w14:paraId="27F740EA" w14:textId="5E2738ED" w:rsidR="006947CB" w:rsidRDefault="006947CB" w:rsidP="00FE18B7">
      <w:pPr>
        <w:numPr>
          <w:ilvl w:val="0"/>
          <w:numId w:val="12"/>
        </w:numPr>
      </w:pPr>
      <w:r>
        <w:rPr>
          <w:b/>
        </w:rPr>
        <w:t>MacOS</w:t>
      </w:r>
      <w:r w:rsidRPr="006947CB">
        <w:t>:</w:t>
      </w:r>
      <w:r>
        <w:t xml:space="preserve">  </w:t>
      </w:r>
      <w:proofErr w:type="spellStart"/>
      <w:r>
        <w:t>GeoTess</w:t>
      </w:r>
      <w:proofErr w:type="spellEnd"/>
      <w:r>
        <w:t xml:space="preserve"> is buil</w:t>
      </w:r>
      <w:r w:rsidR="000048E3">
        <w:t>t</w:t>
      </w:r>
      <w:r>
        <w:t xml:space="preserve"> using </w:t>
      </w:r>
      <w:proofErr w:type="spellStart"/>
      <w:r>
        <w:t>gcc</w:t>
      </w:r>
      <w:proofErr w:type="spellEnd"/>
      <w:r>
        <w:t xml:space="preserve"> using gnu make.</w:t>
      </w:r>
    </w:p>
    <w:p w14:paraId="5382181D" w14:textId="77777777" w:rsidR="00002A66" w:rsidRDefault="00002A66" w:rsidP="00FA214C">
      <w:r>
        <w:t xml:space="preserve">All of the required tools must be accessible via the command line </w:t>
      </w:r>
      <w:r w:rsidR="008421C6">
        <w:t>through the environment</w:t>
      </w:r>
      <w:r>
        <w:t>.</w:t>
      </w:r>
    </w:p>
    <w:p w14:paraId="40E3F8D6" w14:textId="6E54130F" w:rsidR="00FA214C" w:rsidRDefault="00FA214C" w:rsidP="00FA214C">
      <w:r>
        <w:t xml:space="preserve">It is assumed when building the modules that all other required modules are in the same </w:t>
      </w:r>
      <w:proofErr w:type="gramStart"/>
      <w:r>
        <w:t>top level</w:t>
      </w:r>
      <w:proofErr w:type="gramEnd"/>
      <w:r>
        <w:t xml:space="preserve"> directory.  For example:  </w:t>
      </w:r>
      <w:r w:rsidR="000048E3">
        <w:t>To</w:t>
      </w:r>
      <w:r>
        <w:t xml:space="preserve"> build </w:t>
      </w:r>
      <w:proofErr w:type="spellStart"/>
      <w:r>
        <w:t>GeoTessCShell</w:t>
      </w:r>
      <w:proofErr w:type="spellEnd"/>
      <w:r w:rsidR="000048E3">
        <w:t>,</w:t>
      </w:r>
      <w:r>
        <w:t xml:space="preserve"> which is in the directory “</w:t>
      </w:r>
      <w:proofErr w:type="spellStart"/>
      <w:r w:rsidR="000048E3">
        <w:t>GeoTessRoot</w:t>
      </w:r>
      <w:proofErr w:type="spellEnd"/>
      <w:r>
        <w:t xml:space="preserve">”, since the C shell requires the C++ library, the </w:t>
      </w:r>
      <w:proofErr w:type="spellStart"/>
      <w:r w:rsidR="003058AB">
        <w:t>Makefile</w:t>
      </w:r>
      <w:proofErr w:type="spellEnd"/>
      <w:r>
        <w:t xml:space="preserve"> assumes that the C++ code is in “</w:t>
      </w:r>
      <w:proofErr w:type="spellStart"/>
      <w:r w:rsidR="000048E3">
        <w:t>GeoTessRoot</w:t>
      </w:r>
      <w:proofErr w:type="spellEnd"/>
      <w:r>
        <w:t>/</w:t>
      </w:r>
      <w:proofErr w:type="spellStart"/>
      <w:r>
        <w:t>GeoTessCPP</w:t>
      </w:r>
      <w:proofErr w:type="spellEnd"/>
      <w:r>
        <w:t>”.</w:t>
      </w:r>
    </w:p>
    <w:p w14:paraId="04CDFD97" w14:textId="77777777" w:rsidR="00EF3FB6" w:rsidRDefault="00EF3FB6" w:rsidP="00EF3FB6">
      <w:pPr>
        <w:pStyle w:val="Heading2"/>
      </w:pPr>
      <w:bookmarkStart w:id="38" w:name="_Toc49512260"/>
      <w:proofErr w:type="spellStart"/>
      <w:r>
        <w:t>Makefile</w:t>
      </w:r>
      <w:proofErr w:type="spellEnd"/>
      <w:r>
        <w:t xml:space="preserve"> Usage</w:t>
      </w:r>
      <w:bookmarkEnd w:id="38"/>
    </w:p>
    <w:p w14:paraId="6D864725" w14:textId="13A9BAA7" w:rsidR="00EF3FB6" w:rsidRDefault="00D34A9B" w:rsidP="00EF3FB6">
      <w:r>
        <w:t xml:space="preserve">There are three </w:t>
      </w:r>
      <w:proofErr w:type="spellStart"/>
      <w:r w:rsidR="003058AB">
        <w:t>Makefile</w:t>
      </w:r>
      <w:r>
        <w:t>s</w:t>
      </w:r>
      <w:proofErr w:type="spellEnd"/>
      <w:r>
        <w:t xml:space="preserve"> that come with each</w:t>
      </w:r>
      <w:r w:rsidR="00405097">
        <w:t xml:space="preserve"> non-</w:t>
      </w:r>
      <w:r w:rsidR="0014432C">
        <w:t>Java</w:t>
      </w:r>
      <w:r>
        <w:t xml:space="preserve"> module</w:t>
      </w:r>
      <w:r w:rsidR="003A0DCF">
        <w:t>: one</w:t>
      </w:r>
      <w:r>
        <w:t xml:space="preserve"> master </w:t>
      </w:r>
      <w:proofErr w:type="spellStart"/>
      <w:r w:rsidR="003058AB">
        <w:t>Makefile</w:t>
      </w:r>
      <w:proofErr w:type="spellEnd"/>
      <w:r>
        <w:t xml:space="preserve"> and two </w:t>
      </w:r>
      <w:r w:rsidR="003A0DCF">
        <w:t>sub-</w:t>
      </w:r>
      <w:proofErr w:type="spellStart"/>
      <w:r w:rsidR="003058AB">
        <w:t>Makefile</w:t>
      </w:r>
      <w:r>
        <w:t>s</w:t>
      </w:r>
      <w:proofErr w:type="spellEnd"/>
      <w:r>
        <w:t xml:space="preserve"> – one for Windows builds and the other for Linux/Unix/Mac builds.  The complexity of making one </w:t>
      </w:r>
      <w:proofErr w:type="spellStart"/>
      <w:r w:rsidR="003058AB">
        <w:t>Makefile</w:t>
      </w:r>
      <w:proofErr w:type="spellEnd"/>
      <w:r>
        <w:t xml:space="preserve"> that could handle both </w:t>
      </w:r>
      <w:r w:rsidR="00D06C8E">
        <w:t>W</w:t>
      </w:r>
      <w:r>
        <w:t xml:space="preserve">indows path delimiters and other differences from Linux/Unix/Mac was </w:t>
      </w:r>
      <w:r w:rsidR="001321B5">
        <w:t xml:space="preserve">too high, so it was split into two different </w:t>
      </w:r>
      <w:proofErr w:type="spellStart"/>
      <w:r w:rsidR="003058AB">
        <w:t>Makefile</w:t>
      </w:r>
      <w:r w:rsidR="001321B5">
        <w:t>s</w:t>
      </w:r>
      <w:proofErr w:type="spellEnd"/>
      <w:r w:rsidR="001321B5">
        <w:t xml:space="preserve">.  The master </w:t>
      </w:r>
      <w:proofErr w:type="spellStart"/>
      <w:r w:rsidR="003058AB">
        <w:t>Makefile</w:t>
      </w:r>
      <w:proofErr w:type="spellEnd"/>
      <w:r w:rsidR="001321B5">
        <w:t xml:space="preserve"> </w:t>
      </w:r>
      <w:r w:rsidR="00B72C87">
        <w:t>will select the correct sub-</w:t>
      </w:r>
      <w:proofErr w:type="spellStart"/>
      <w:r w:rsidR="00B72C87">
        <w:t>Makefile</w:t>
      </w:r>
      <w:proofErr w:type="spellEnd"/>
      <w:r w:rsidR="001321B5">
        <w:t xml:space="preserve"> to run depending on the operating system.</w:t>
      </w:r>
    </w:p>
    <w:p w14:paraId="5364469C" w14:textId="394362DA" w:rsidR="001321B5" w:rsidRDefault="00FA214C" w:rsidP="00EF3FB6">
      <w:r>
        <w:t xml:space="preserve">To call the </w:t>
      </w:r>
      <w:proofErr w:type="spellStart"/>
      <w:r w:rsidR="003058AB">
        <w:t>Makefile</w:t>
      </w:r>
      <w:proofErr w:type="spellEnd"/>
      <w:r>
        <w:t xml:space="preserve"> specific to your OS on the command line, just type “make” in the directory containing the </w:t>
      </w:r>
      <w:proofErr w:type="spellStart"/>
      <w:r w:rsidR="003058AB">
        <w:t>Makefile</w:t>
      </w:r>
      <w:r>
        <w:t>s</w:t>
      </w:r>
      <w:proofErr w:type="spellEnd"/>
      <w:r>
        <w:t xml:space="preserve">.  The master </w:t>
      </w:r>
      <w:proofErr w:type="spellStart"/>
      <w:r w:rsidR="003058AB">
        <w:t>Makefile</w:t>
      </w:r>
      <w:proofErr w:type="spellEnd"/>
      <w:r>
        <w:t xml:space="preserve"> will select the right sub-</w:t>
      </w:r>
      <w:proofErr w:type="spellStart"/>
      <w:r w:rsidR="003058AB">
        <w:t>Makefile</w:t>
      </w:r>
      <w:proofErr w:type="spellEnd"/>
      <w:r>
        <w:t xml:space="preserve"> for the OS and pass down any arguments given.</w:t>
      </w:r>
      <w:r w:rsidR="0092291E">
        <w:t xml:space="preserve">  To supply a target to the </w:t>
      </w:r>
      <w:proofErr w:type="spellStart"/>
      <w:r w:rsidR="003058AB">
        <w:t>Makefile</w:t>
      </w:r>
      <w:proofErr w:type="spellEnd"/>
      <w:r w:rsidR="0092291E">
        <w:t xml:space="preserve">, call </w:t>
      </w:r>
      <w:r w:rsidR="00141458">
        <w:t>“</w:t>
      </w:r>
      <w:r w:rsidR="0092291E">
        <w:t>make</w:t>
      </w:r>
      <w:r w:rsidR="00141458">
        <w:t>”</w:t>
      </w:r>
      <w:r w:rsidR="0092291E">
        <w:t xml:space="preserve"> with the target as the first argument.  There are three targets commonly used in these files:</w:t>
      </w:r>
    </w:p>
    <w:p w14:paraId="48F5A55D" w14:textId="77777777" w:rsidR="0092291E" w:rsidRDefault="0092291E" w:rsidP="0092291E">
      <w:pPr>
        <w:numPr>
          <w:ilvl w:val="0"/>
          <w:numId w:val="13"/>
        </w:numPr>
      </w:pPr>
      <w:r>
        <w:t xml:space="preserve">“all”:  Builds </w:t>
      </w:r>
      <w:r w:rsidR="00B93FAE">
        <w:t xml:space="preserve">all </w:t>
      </w:r>
      <w:r>
        <w:t xml:space="preserve">the module’s </w:t>
      </w:r>
      <w:r w:rsidR="00B93FAE">
        <w:t xml:space="preserve">object files and then produces </w:t>
      </w:r>
      <w:proofErr w:type="gramStart"/>
      <w:r w:rsidR="00B93FAE">
        <w:t>the .</w:t>
      </w:r>
      <w:proofErr w:type="gramEnd"/>
      <w:r w:rsidR="00B93FAE">
        <w:t>exe/.</w:t>
      </w:r>
      <w:proofErr w:type="spellStart"/>
      <w:r w:rsidR="00B93FAE">
        <w:t>dll</w:t>
      </w:r>
      <w:proofErr w:type="spellEnd"/>
      <w:r w:rsidR="00B93FAE">
        <w:t>/.so</w:t>
      </w:r>
      <w:r w:rsidR="00651391">
        <w:t>/.</w:t>
      </w:r>
      <w:proofErr w:type="spellStart"/>
      <w:r w:rsidR="00651391">
        <w:t>dylib</w:t>
      </w:r>
      <w:proofErr w:type="spellEnd"/>
      <w:r w:rsidR="00B93FAE">
        <w:t xml:space="preserve"> result.  For executable results, they are written to the “bin” directory of the module.  For </w:t>
      </w:r>
      <w:r w:rsidR="00E11E0A">
        <w:t>libraries</w:t>
      </w:r>
      <w:r w:rsidR="00B93FAE">
        <w:t xml:space="preserve"> they are written to the “lib” directory of the module.</w:t>
      </w:r>
    </w:p>
    <w:p w14:paraId="12D5C0B2" w14:textId="77777777" w:rsidR="00A20A6D" w:rsidRDefault="00A20A6D" w:rsidP="0092291E">
      <w:pPr>
        <w:numPr>
          <w:ilvl w:val="0"/>
          <w:numId w:val="13"/>
        </w:numPr>
      </w:pPr>
      <w:r>
        <w:t>“</w:t>
      </w:r>
      <w:proofErr w:type="spellStart"/>
      <w:r>
        <w:t>clean_objs</w:t>
      </w:r>
      <w:proofErr w:type="spellEnd"/>
      <w:r>
        <w:t xml:space="preserve">”:  Removes all object files but leaves </w:t>
      </w:r>
      <w:proofErr w:type="gramStart"/>
      <w:r>
        <w:t>the .</w:t>
      </w:r>
      <w:proofErr w:type="gramEnd"/>
      <w:r>
        <w:t>exe/.</w:t>
      </w:r>
      <w:proofErr w:type="spellStart"/>
      <w:r>
        <w:t>dll</w:t>
      </w:r>
      <w:proofErr w:type="spellEnd"/>
      <w:r>
        <w:t>/.so</w:t>
      </w:r>
      <w:r w:rsidR="00651391">
        <w:t>/.</w:t>
      </w:r>
      <w:proofErr w:type="spellStart"/>
      <w:r w:rsidR="00651391">
        <w:t>dylib</w:t>
      </w:r>
      <w:proofErr w:type="spellEnd"/>
      <w:r>
        <w:t xml:space="preserve"> results.</w:t>
      </w:r>
    </w:p>
    <w:p w14:paraId="2D4E3353" w14:textId="77777777" w:rsidR="00A20A6D" w:rsidRDefault="00A20A6D" w:rsidP="0092291E">
      <w:pPr>
        <w:numPr>
          <w:ilvl w:val="0"/>
          <w:numId w:val="13"/>
        </w:numPr>
      </w:pPr>
      <w:r>
        <w:t xml:space="preserve">“clean”:  Removes all objects files </w:t>
      </w:r>
      <w:proofErr w:type="gramStart"/>
      <w:r>
        <w:t>and .</w:t>
      </w:r>
      <w:proofErr w:type="gramEnd"/>
      <w:r>
        <w:t>exe/.</w:t>
      </w:r>
      <w:proofErr w:type="spellStart"/>
      <w:r>
        <w:t>dll</w:t>
      </w:r>
      <w:proofErr w:type="spellEnd"/>
      <w:r>
        <w:t>/.so</w:t>
      </w:r>
      <w:r w:rsidR="00651391">
        <w:t>/.</w:t>
      </w:r>
      <w:proofErr w:type="spellStart"/>
      <w:r w:rsidR="00651391">
        <w:t>dylib</w:t>
      </w:r>
      <w:proofErr w:type="spellEnd"/>
      <w:r>
        <w:t xml:space="preserve"> results.</w:t>
      </w:r>
      <w:r w:rsidR="00C14C1E">
        <w:t xml:space="preserve">  This target should return the module directory to the same state it was in before a call to “make all” was </w:t>
      </w:r>
      <w:r w:rsidR="00651391">
        <w:t>executed</w:t>
      </w:r>
      <w:r w:rsidR="00C14C1E">
        <w:t>.</w:t>
      </w:r>
    </w:p>
    <w:p w14:paraId="2C13B5A5" w14:textId="6934081B" w:rsidR="00E11E0A" w:rsidRDefault="005872C0" w:rsidP="00E11E0A">
      <w:r>
        <w:t xml:space="preserve">To change the build between 32 and 64 bit the </w:t>
      </w:r>
      <w:proofErr w:type="spellStart"/>
      <w:r w:rsidR="003058AB">
        <w:t>Makefile</w:t>
      </w:r>
      <w:r>
        <w:t>s</w:t>
      </w:r>
      <w:proofErr w:type="spellEnd"/>
      <w:r>
        <w:t xml:space="preserve"> can be given the extra argument ARCH=X where X can be “32bit” or “64bit”.  The default mode is 64 </w:t>
      </w:r>
      <w:proofErr w:type="gramStart"/>
      <w:r>
        <w:t>bit</w:t>
      </w:r>
      <w:proofErr w:type="gramEnd"/>
      <w:r>
        <w:t>.  If ARCH is set to something else</w:t>
      </w:r>
      <w:r w:rsidR="00DF3A85">
        <w:t xml:space="preserve"> or not provided</w:t>
      </w:r>
      <w:r>
        <w:t xml:space="preserve">, the build will be done in </w:t>
      </w:r>
      <w:proofErr w:type="gramStart"/>
      <w:r>
        <w:t>64 bit</w:t>
      </w:r>
      <w:proofErr w:type="gramEnd"/>
      <w:r>
        <w:t xml:space="preserve"> mode.</w:t>
      </w:r>
      <w:r w:rsidR="008F690F">
        <w:t xml:space="preserve">  More detail about switching between 32 and 64 </w:t>
      </w:r>
      <w:proofErr w:type="gramStart"/>
      <w:r w:rsidR="008F690F">
        <w:t>bit</w:t>
      </w:r>
      <w:proofErr w:type="gramEnd"/>
      <w:r w:rsidR="008F690F">
        <w:t xml:space="preserve"> is given later.</w:t>
      </w:r>
    </w:p>
    <w:p w14:paraId="0B2C4127" w14:textId="77777777" w:rsidR="00EB6BD5" w:rsidRDefault="00EB6BD5" w:rsidP="00EB6BD5">
      <w:pPr>
        <w:pStyle w:val="Heading2"/>
      </w:pPr>
      <w:bookmarkStart w:id="39" w:name="_Toc49512261"/>
      <w:proofErr w:type="spellStart"/>
      <w:r>
        <w:lastRenderedPageBreak/>
        <w:t>Makefile</w:t>
      </w:r>
      <w:proofErr w:type="spellEnd"/>
      <w:r>
        <w:t xml:space="preserve"> </w:t>
      </w:r>
      <w:r w:rsidR="005910A9">
        <w:t>Results</w:t>
      </w:r>
      <w:bookmarkEnd w:id="39"/>
    </w:p>
    <w:p w14:paraId="3BCC3036" w14:textId="77777777" w:rsidR="00325A7E" w:rsidRDefault="00325A7E" w:rsidP="00EB6BD5">
      <w:r>
        <w:t>These are the results of running “make” in each module.</w:t>
      </w:r>
      <w:r w:rsidR="00761C24">
        <w:t xml:space="preserve">  Each path is relative to the module itself.</w:t>
      </w:r>
    </w:p>
    <w:p w14:paraId="2362668E" w14:textId="77777777" w:rsidR="00EB6BD5" w:rsidRDefault="003A59FE" w:rsidP="00EB6BD5">
      <w:r>
        <w:t>For Windows</w:t>
      </w:r>
      <w:r w:rsidR="00FD0971">
        <w:t xml:space="preserve"> (including but not limited to)</w:t>
      </w:r>
      <w:r>
        <w:t>:</w:t>
      </w:r>
    </w:p>
    <w:p w14:paraId="11050E63" w14:textId="77777777" w:rsidR="003A59FE" w:rsidRDefault="003A59FE" w:rsidP="003A59FE">
      <w:pPr>
        <w:numPr>
          <w:ilvl w:val="0"/>
          <w:numId w:val="14"/>
        </w:numPr>
      </w:pPr>
      <w:proofErr w:type="spellStart"/>
      <w:r w:rsidRPr="003A59FE">
        <w:rPr>
          <w:b/>
        </w:rPr>
        <w:t>GeoTessCPP</w:t>
      </w:r>
      <w:proofErr w:type="spellEnd"/>
      <w:r w:rsidR="00663B70">
        <w:t>:  lib\</w:t>
      </w:r>
      <w:r>
        <w:t xml:space="preserve">libgeotesscpp.dll, </w:t>
      </w:r>
      <w:r w:rsidR="00663B70">
        <w:t>lib\</w:t>
      </w:r>
      <w:proofErr w:type="spellStart"/>
      <w:r w:rsidR="00FD0971">
        <w:t>libgeotesscpp.dll.manifest</w:t>
      </w:r>
      <w:proofErr w:type="spellEnd"/>
      <w:r w:rsidR="00FD0971">
        <w:t xml:space="preserve">, </w:t>
      </w:r>
      <w:r w:rsidR="00663B70">
        <w:t>lib\</w:t>
      </w:r>
      <w:r>
        <w:t>libgeotess</w:t>
      </w:r>
      <w:r w:rsidR="00663B70">
        <w:t>cpp.lib, lib\</w:t>
      </w:r>
      <w:proofErr w:type="spellStart"/>
      <w:r w:rsidR="00FD0971">
        <w:t>libgeotesscpp.exp</w:t>
      </w:r>
      <w:proofErr w:type="spellEnd"/>
    </w:p>
    <w:p w14:paraId="0A05934E" w14:textId="77777777" w:rsidR="00FD0971" w:rsidRDefault="00FD0971" w:rsidP="003A59FE">
      <w:pPr>
        <w:numPr>
          <w:ilvl w:val="0"/>
          <w:numId w:val="14"/>
        </w:numPr>
      </w:pPr>
      <w:proofErr w:type="spellStart"/>
      <w:r>
        <w:rPr>
          <w:b/>
        </w:rPr>
        <w:t>GeoTessCPPExamples</w:t>
      </w:r>
      <w:proofErr w:type="spellEnd"/>
      <w:r w:rsidRPr="00FD0971">
        <w:t>:</w:t>
      </w:r>
      <w:r w:rsidR="00663B70">
        <w:t xml:space="preserve">  bin\</w:t>
      </w:r>
      <w:r>
        <w:t>geotesscppexamples.exe</w:t>
      </w:r>
    </w:p>
    <w:p w14:paraId="12F0D8AD" w14:textId="77777777" w:rsidR="00FD0971" w:rsidRDefault="00FD0971" w:rsidP="003A59FE">
      <w:pPr>
        <w:numPr>
          <w:ilvl w:val="0"/>
          <w:numId w:val="14"/>
        </w:numPr>
      </w:pPr>
      <w:proofErr w:type="spellStart"/>
      <w:r>
        <w:rPr>
          <w:b/>
        </w:rPr>
        <w:t>GeoTessCShell</w:t>
      </w:r>
      <w:proofErr w:type="spellEnd"/>
      <w:r w:rsidRPr="00FD0971">
        <w:t>:</w:t>
      </w:r>
      <w:r w:rsidR="00663B70">
        <w:t xml:space="preserve"> lib\libgeotesscshell.dll, lib\</w:t>
      </w:r>
      <w:proofErr w:type="spellStart"/>
      <w:r>
        <w:t>libgeotesscshell.dll.manifest</w:t>
      </w:r>
      <w:proofErr w:type="spellEnd"/>
      <w:r w:rsidR="00663B70">
        <w:t>, lib\libgeotesscshell.lib, lib\</w:t>
      </w:r>
      <w:proofErr w:type="spellStart"/>
      <w:r w:rsidR="008F690F">
        <w:t>libgeotesscshell.exp</w:t>
      </w:r>
      <w:proofErr w:type="spellEnd"/>
    </w:p>
    <w:p w14:paraId="3CB5274F" w14:textId="77777777" w:rsidR="008F690F" w:rsidRDefault="008F690F" w:rsidP="003A59FE">
      <w:pPr>
        <w:numPr>
          <w:ilvl w:val="0"/>
          <w:numId w:val="14"/>
        </w:numPr>
      </w:pPr>
      <w:proofErr w:type="spellStart"/>
      <w:r>
        <w:rPr>
          <w:b/>
        </w:rPr>
        <w:t>GeoTessCExamples</w:t>
      </w:r>
      <w:proofErr w:type="spellEnd"/>
      <w:r>
        <w:t xml:space="preserve">:  </w:t>
      </w:r>
      <w:r w:rsidR="00663B70">
        <w:t>bin\crust.exe, bin\</w:t>
      </w:r>
      <w:r w:rsidR="00801752">
        <w:t>simple.exe</w:t>
      </w:r>
    </w:p>
    <w:p w14:paraId="04BF35C7" w14:textId="77777777" w:rsidR="00B0009B" w:rsidRDefault="00B0009B" w:rsidP="00B0009B">
      <w:r>
        <w:t>For Linux/Unix/Mac:</w:t>
      </w:r>
    </w:p>
    <w:p w14:paraId="367ED142" w14:textId="77777777" w:rsidR="00B0009B" w:rsidRDefault="00B0009B" w:rsidP="00B0009B">
      <w:pPr>
        <w:numPr>
          <w:ilvl w:val="0"/>
          <w:numId w:val="15"/>
        </w:numPr>
      </w:pPr>
      <w:proofErr w:type="spellStart"/>
      <w:r>
        <w:rPr>
          <w:b/>
        </w:rPr>
        <w:t>GeoTessCPP</w:t>
      </w:r>
      <w:proofErr w:type="spellEnd"/>
      <w:r>
        <w:t>:  lib/libgeotesscpp.so</w:t>
      </w:r>
    </w:p>
    <w:p w14:paraId="3A2EB322" w14:textId="77777777" w:rsidR="00926CEA" w:rsidRDefault="00926CEA" w:rsidP="00B0009B">
      <w:pPr>
        <w:numPr>
          <w:ilvl w:val="0"/>
          <w:numId w:val="15"/>
        </w:numPr>
      </w:pPr>
      <w:proofErr w:type="spellStart"/>
      <w:r>
        <w:rPr>
          <w:b/>
        </w:rPr>
        <w:t>GeoTessCPPExamples</w:t>
      </w:r>
      <w:proofErr w:type="spellEnd"/>
      <w:r w:rsidRPr="00926CEA">
        <w:t>:</w:t>
      </w:r>
      <w:r>
        <w:t xml:space="preserve"> </w:t>
      </w:r>
      <w:r w:rsidR="000E16F8">
        <w:t xml:space="preserve"> </w:t>
      </w:r>
      <w:r>
        <w:t>bin/</w:t>
      </w:r>
      <w:proofErr w:type="spellStart"/>
      <w:r>
        <w:t>geotesscppexamples</w:t>
      </w:r>
      <w:proofErr w:type="spellEnd"/>
    </w:p>
    <w:p w14:paraId="2C9AF73E" w14:textId="77777777" w:rsidR="00926CEA" w:rsidRDefault="00926CEA" w:rsidP="00B0009B">
      <w:pPr>
        <w:numPr>
          <w:ilvl w:val="0"/>
          <w:numId w:val="15"/>
        </w:numPr>
      </w:pPr>
      <w:proofErr w:type="spellStart"/>
      <w:r>
        <w:rPr>
          <w:b/>
        </w:rPr>
        <w:t>GeoTessCShell</w:t>
      </w:r>
      <w:proofErr w:type="spellEnd"/>
      <w:r w:rsidRPr="00926CEA">
        <w:t>:</w:t>
      </w:r>
      <w:r>
        <w:t xml:space="preserve"> </w:t>
      </w:r>
      <w:r w:rsidR="000E16F8">
        <w:t xml:space="preserve"> </w:t>
      </w:r>
      <w:r>
        <w:t>lib/libgeotesscshell.so</w:t>
      </w:r>
    </w:p>
    <w:p w14:paraId="500BE1D6" w14:textId="77777777" w:rsidR="00926CEA" w:rsidRDefault="00926CEA" w:rsidP="00B0009B">
      <w:pPr>
        <w:numPr>
          <w:ilvl w:val="0"/>
          <w:numId w:val="15"/>
        </w:numPr>
      </w:pPr>
      <w:proofErr w:type="spellStart"/>
      <w:r>
        <w:rPr>
          <w:b/>
        </w:rPr>
        <w:t>GeoTessCExamples</w:t>
      </w:r>
      <w:proofErr w:type="spellEnd"/>
      <w:r w:rsidRPr="00926CEA">
        <w:t>:</w:t>
      </w:r>
      <w:r>
        <w:t xml:space="preserve">  bin/crust, bin/simple</w:t>
      </w:r>
    </w:p>
    <w:p w14:paraId="0F669743" w14:textId="77777777" w:rsidR="008578AE" w:rsidRDefault="000E16F8" w:rsidP="000E16F8">
      <w:pPr>
        <w:pStyle w:val="Heading2"/>
      </w:pPr>
      <w:bookmarkStart w:id="40" w:name="_Toc49512262"/>
      <w:proofErr w:type="spellStart"/>
      <w:r>
        <w:t>Makefile</w:t>
      </w:r>
      <w:proofErr w:type="spellEnd"/>
      <w:r>
        <w:t xml:space="preserve"> Production</w:t>
      </w:r>
      <w:bookmarkEnd w:id="40"/>
    </w:p>
    <w:p w14:paraId="6DC5978A" w14:textId="3FE6E6A7" w:rsidR="000E16F8" w:rsidRDefault="000E16F8" w:rsidP="000E16F8">
      <w:r>
        <w:t xml:space="preserve">This section describes the general method that each </w:t>
      </w:r>
      <w:proofErr w:type="spellStart"/>
      <w:r w:rsidR="003058AB">
        <w:t>Makefile</w:t>
      </w:r>
      <w:proofErr w:type="spellEnd"/>
      <w:r>
        <w:t xml:space="preserve"> uses to produce the results.  This includes what files from other modules are required.</w:t>
      </w:r>
      <w:r w:rsidR="0003672D">
        <w:t xml:space="preserve">  All paths are relative to the module itself.</w:t>
      </w:r>
    </w:p>
    <w:p w14:paraId="50537DCC" w14:textId="77777777" w:rsidR="000E16F8" w:rsidRDefault="000E16F8" w:rsidP="000E16F8">
      <w:pPr>
        <w:numPr>
          <w:ilvl w:val="0"/>
          <w:numId w:val="16"/>
        </w:numPr>
      </w:pPr>
      <w:proofErr w:type="spellStart"/>
      <w:r w:rsidRPr="000E16F8">
        <w:rPr>
          <w:b/>
        </w:rPr>
        <w:t>GeoTessCPP</w:t>
      </w:r>
      <w:proofErr w:type="spellEnd"/>
      <w:r>
        <w:t xml:space="preserve">:  </w:t>
      </w:r>
      <w:r w:rsidR="0003672D">
        <w:t>Compiles source in “</w:t>
      </w:r>
      <w:proofErr w:type="spellStart"/>
      <w:r w:rsidR="0003672D">
        <w:t>src</w:t>
      </w:r>
      <w:proofErr w:type="spellEnd"/>
      <w:r w:rsidR="0003672D">
        <w:t>” with the header files in “include”</w:t>
      </w:r>
      <w:r w:rsidR="00CF690F">
        <w:t xml:space="preserve"> </w:t>
      </w:r>
      <w:r w:rsidR="0003672D">
        <w:t>to produce the shared library result.</w:t>
      </w:r>
    </w:p>
    <w:p w14:paraId="2E0DCDE8" w14:textId="77777777" w:rsidR="00D50513" w:rsidRDefault="00D50513" w:rsidP="000E16F8">
      <w:pPr>
        <w:numPr>
          <w:ilvl w:val="0"/>
          <w:numId w:val="16"/>
        </w:numPr>
      </w:pPr>
      <w:proofErr w:type="spellStart"/>
      <w:r>
        <w:rPr>
          <w:b/>
        </w:rPr>
        <w:t>GeoTessCPPExamples</w:t>
      </w:r>
      <w:proofErr w:type="spellEnd"/>
      <w:r w:rsidRPr="00D50513">
        <w:t>:</w:t>
      </w:r>
      <w:r>
        <w:t xml:space="preserve">  Compiles the source in “</w:t>
      </w:r>
      <w:proofErr w:type="spellStart"/>
      <w:r>
        <w:t>src</w:t>
      </w:r>
      <w:proofErr w:type="spellEnd"/>
      <w:r>
        <w:t xml:space="preserve">” with the header files in </w:t>
      </w:r>
      <w:proofErr w:type="gramStart"/>
      <w:r>
        <w:t>“..</w:t>
      </w:r>
      <w:proofErr w:type="gramEnd"/>
      <w:r>
        <w:t>/</w:t>
      </w:r>
      <w:proofErr w:type="spellStart"/>
      <w:r>
        <w:t>GeoTessCPP</w:t>
      </w:r>
      <w:proofErr w:type="spellEnd"/>
      <w:r>
        <w:t>/include”</w:t>
      </w:r>
      <w:r w:rsidR="00CF690F">
        <w:t xml:space="preserve"> and links with the shared library in “../</w:t>
      </w:r>
      <w:proofErr w:type="spellStart"/>
      <w:r w:rsidR="00CF690F">
        <w:t>GeoTessCPP</w:t>
      </w:r>
      <w:proofErr w:type="spellEnd"/>
      <w:r w:rsidR="00CF690F">
        <w:t>/lib”</w:t>
      </w:r>
      <w:r w:rsidR="00EE5CD4">
        <w:t xml:space="preserve"> to produce the executable result.</w:t>
      </w:r>
    </w:p>
    <w:p w14:paraId="62A10C1B" w14:textId="77777777" w:rsidR="009C53E7" w:rsidRDefault="009C53E7" w:rsidP="000E16F8">
      <w:pPr>
        <w:numPr>
          <w:ilvl w:val="0"/>
          <w:numId w:val="16"/>
        </w:numPr>
      </w:pPr>
      <w:proofErr w:type="spellStart"/>
      <w:r>
        <w:rPr>
          <w:b/>
        </w:rPr>
        <w:t>GeoTessCShell</w:t>
      </w:r>
      <w:proofErr w:type="spellEnd"/>
      <w:r w:rsidRPr="009C53E7">
        <w:t>:</w:t>
      </w:r>
      <w:r>
        <w:t xml:space="preserve"> Compiles the source in “</w:t>
      </w:r>
      <w:proofErr w:type="spellStart"/>
      <w:r>
        <w:t>src</w:t>
      </w:r>
      <w:proofErr w:type="spellEnd"/>
      <w:r>
        <w:t xml:space="preserve">” with the header files in “include” and </w:t>
      </w:r>
      <w:proofErr w:type="gramStart"/>
      <w:r>
        <w:t>“..</w:t>
      </w:r>
      <w:proofErr w:type="gramEnd"/>
      <w:r>
        <w:t>/</w:t>
      </w:r>
      <w:proofErr w:type="spellStart"/>
      <w:r>
        <w:t>GeoTessCPP</w:t>
      </w:r>
      <w:proofErr w:type="spellEnd"/>
      <w:r>
        <w:t>/include”</w:t>
      </w:r>
      <w:r w:rsidR="00DF7B99">
        <w:t xml:space="preserve"> </w:t>
      </w:r>
      <w:r>
        <w:t>and links the result with the shared library in “../</w:t>
      </w:r>
      <w:proofErr w:type="spellStart"/>
      <w:r>
        <w:t>GeoTessCPP</w:t>
      </w:r>
      <w:proofErr w:type="spellEnd"/>
      <w:r>
        <w:t>/lib”</w:t>
      </w:r>
      <w:r w:rsidR="00256F15">
        <w:t xml:space="preserve"> to produce the result</w:t>
      </w:r>
      <w:r>
        <w:t>.</w:t>
      </w:r>
    </w:p>
    <w:p w14:paraId="575A44F2" w14:textId="77777777" w:rsidR="00CF690F" w:rsidRDefault="00CF690F" w:rsidP="000E16F8">
      <w:pPr>
        <w:numPr>
          <w:ilvl w:val="0"/>
          <w:numId w:val="16"/>
        </w:numPr>
      </w:pPr>
      <w:proofErr w:type="spellStart"/>
      <w:r>
        <w:rPr>
          <w:b/>
        </w:rPr>
        <w:t>GeoTessCExamples</w:t>
      </w:r>
      <w:proofErr w:type="spellEnd"/>
      <w:r w:rsidRPr="00CF690F">
        <w:t>:</w:t>
      </w:r>
      <w:r>
        <w:t xml:space="preserve">  Compiles </w:t>
      </w:r>
      <w:r w:rsidR="00473E62">
        <w:t>the source in “</w:t>
      </w:r>
      <w:proofErr w:type="spellStart"/>
      <w:r w:rsidR="00473E62">
        <w:t>src</w:t>
      </w:r>
      <w:proofErr w:type="spellEnd"/>
      <w:r w:rsidR="00473E62">
        <w:t xml:space="preserve">” with the header files in </w:t>
      </w:r>
      <w:proofErr w:type="gramStart"/>
      <w:r w:rsidR="00473E62">
        <w:t>“..</w:t>
      </w:r>
      <w:proofErr w:type="gramEnd"/>
      <w:r w:rsidR="00473E62">
        <w:t>/</w:t>
      </w:r>
      <w:proofErr w:type="spellStart"/>
      <w:r w:rsidR="00473E62">
        <w:t>GeoTessCShell</w:t>
      </w:r>
      <w:proofErr w:type="spellEnd"/>
      <w:r w:rsidR="00473E62">
        <w:t>/include” and links with the shared library in “../</w:t>
      </w:r>
      <w:proofErr w:type="spellStart"/>
      <w:r w:rsidR="00473E62">
        <w:t>GeoTessCShell</w:t>
      </w:r>
      <w:proofErr w:type="spellEnd"/>
      <w:r w:rsidR="00473E62">
        <w:t>/lib” to produce the result.</w:t>
      </w:r>
    </w:p>
    <w:p w14:paraId="7CD2B574" w14:textId="77777777" w:rsidR="00FF7663" w:rsidRDefault="00FD3469" w:rsidP="00FD3469">
      <w:pPr>
        <w:pStyle w:val="Heading2"/>
      </w:pPr>
      <w:bookmarkStart w:id="41" w:name="_Toc49512263"/>
      <w:r>
        <w:t xml:space="preserve">Changing between </w:t>
      </w:r>
      <w:proofErr w:type="gramStart"/>
      <w:r>
        <w:t>32 and 64 bit</w:t>
      </w:r>
      <w:proofErr w:type="gramEnd"/>
      <w:r>
        <w:t xml:space="preserve"> modes</w:t>
      </w:r>
      <w:bookmarkEnd w:id="41"/>
    </w:p>
    <w:p w14:paraId="3A882392" w14:textId="4868CCF2" w:rsidR="00FD3469" w:rsidRDefault="003F4B96" w:rsidP="00FD3469">
      <w:r>
        <w:t xml:space="preserve">In some </w:t>
      </w:r>
      <w:r w:rsidR="000466DA">
        <w:t>cases,</w:t>
      </w:r>
      <w:r>
        <w:t xml:space="preserve"> switching between </w:t>
      </w:r>
      <w:proofErr w:type="gramStart"/>
      <w:r>
        <w:t>32 and 64 bit</w:t>
      </w:r>
      <w:proofErr w:type="gramEnd"/>
      <w:r>
        <w:t xml:space="preserve"> modes is more complicated than giving the ARCH=X argument to the </w:t>
      </w:r>
      <w:proofErr w:type="spellStart"/>
      <w:r w:rsidR="003058AB">
        <w:t>Makefile</w:t>
      </w:r>
      <w:r>
        <w:t>s</w:t>
      </w:r>
      <w:proofErr w:type="spellEnd"/>
      <w:r>
        <w:t xml:space="preserve"> (discussed in usage).</w:t>
      </w:r>
      <w:r w:rsidR="000939AE">
        <w:t xml:space="preserve">  The complexity appears when trying to switch </w:t>
      </w:r>
      <w:r w:rsidR="00875939">
        <w:lastRenderedPageBreak/>
        <w:t>between modes on</w:t>
      </w:r>
      <w:r w:rsidR="000939AE">
        <w:t xml:space="preserve"> Windows</w:t>
      </w:r>
      <w:r w:rsidR="00875939">
        <w:t xml:space="preserve"> and SunOS</w:t>
      </w:r>
      <w:r w:rsidR="000939AE">
        <w:t xml:space="preserve">.  Here are some notes on </w:t>
      </w:r>
      <w:r w:rsidR="00875939">
        <w:t>how</w:t>
      </w:r>
      <w:r w:rsidR="000939AE">
        <w:t xml:space="preserve"> to get the build to work properly.</w:t>
      </w:r>
    </w:p>
    <w:p w14:paraId="13C96F55" w14:textId="351C3B89" w:rsidR="00DD05C8" w:rsidRDefault="00DD05C8" w:rsidP="00FD3469">
      <w:r>
        <w:rPr>
          <w:b/>
        </w:rPr>
        <w:t>Windows</w:t>
      </w:r>
      <w:r>
        <w:t>:  This is the most difficult environment to switch modes.</w:t>
      </w:r>
      <w:r w:rsidR="00652C8E">
        <w:t xml:space="preserve">  First off, unlike </w:t>
      </w:r>
      <w:proofErr w:type="spellStart"/>
      <w:r w:rsidR="00652C8E">
        <w:t>gcc</w:t>
      </w:r>
      <w:proofErr w:type="spellEnd"/>
      <w:r w:rsidR="00651391">
        <w:t>,</w:t>
      </w:r>
      <w:r w:rsidR="00652C8E">
        <w:t xml:space="preserve"> simply changing a command line argument isn’t enough to switch the cl compiler from x86 to x64.  To compensate for this, </w:t>
      </w:r>
      <w:r w:rsidR="005744DF">
        <w:t>W</w:t>
      </w:r>
      <w:r w:rsidR="00652C8E">
        <w:t>indows provides a batch file called “vcvarsall.bat” (Located in: “</w:t>
      </w:r>
      <w:r w:rsidR="00261ACB">
        <w:t>Microsoft Visual Studio &lt;version&gt;</w:t>
      </w:r>
      <w:r w:rsidR="00652C8E">
        <w:t xml:space="preserve">/VC”) that can be used to set the environment in the current </w:t>
      </w:r>
      <w:proofErr w:type="spellStart"/>
      <w:r w:rsidR="00652C8E">
        <w:t>cmd</w:t>
      </w:r>
      <w:proofErr w:type="spellEnd"/>
      <w:r w:rsidR="00652C8E">
        <w:t xml:space="preserve"> prompt to use the correct compilers.  Calling the</w:t>
      </w:r>
      <w:r w:rsidR="00261ACB">
        <w:t xml:space="preserve"> batch file with no a</w:t>
      </w:r>
      <w:r w:rsidR="00FA3DB4">
        <w:t xml:space="preserve">rgument sets the 32 bit </w:t>
      </w:r>
      <w:proofErr w:type="gramStart"/>
      <w:r w:rsidR="00FA3DB4">
        <w:t>tools</w:t>
      </w:r>
      <w:r w:rsidR="00261ACB">
        <w:t>, and</w:t>
      </w:r>
      <w:proofErr w:type="gramEnd"/>
      <w:r w:rsidR="00261ACB">
        <w:t xml:space="preserve"> using the argument “amd64”</w:t>
      </w:r>
      <w:r w:rsidR="00BE44B3">
        <w:t xml:space="preserve"> sets</w:t>
      </w:r>
      <w:r w:rsidR="0076641C">
        <w:t xml:space="preserve"> the 64 bit </w:t>
      </w:r>
      <w:r w:rsidR="00BE44B3">
        <w:t>tools.</w:t>
      </w:r>
    </w:p>
    <w:p w14:paraId="7E854D99" w14:textId="64956AFC" w:rsidR="00AA129C" w:rsidRDefault="00651391" w:rsidP="00FD3469">
      <w:r>
        <w:t xml:space="preserve">Unfortunately, this does not completely resolve the issue.  </w:t>
      </w:r>
      <w:r w:rsidR="00344926">
        <w:t xml:space="preserve">While your compiler might be set to build the correct mode of binaries, the linked runtime </w:t>
      </w:r>
      <w:proofErr w:type="spellStart"/>
      <w:r w:rsidR="00344926">
        <w:t>dlls</w:t>
      </w:r>
      <w:proofErr w:type="spellEnd"/>
      <w:r w:rsidR="00344926">
        <w:t xml:space="preserve"> could still be </w:t>
      </w:r>
      <w:r>
        <w:t>incorrect</w:t>
      </w:r>
      <w:r w:rsidR="00344926">
        <w:t>.</w:t>
      </w:r>
      <w:r w:rsidR="00B370FF">
        <w:t xml:space="preserve">  The best method </w:t>
      </w:r>
      <w:r w:rsidR="005744DF">
        <w:t>to</w:t>
      </w:r>
      <w:r w:rsidR="00B370FF">
        <w:t xml:space="preserve"> solv</w:t>
      </w:r>
      <w:r w:rsidR="005744DF">
        <w:t>e</w:t>
      </w:r>
      <w:r w:rsidR="00B370FF">
        <w:t xml:space="preserve"> this</w:t>
      </w:r>
      <w:r w:rsidR="005744DF">
        <w:t xml:space="preserve"> issue</w:t>
      </w:r>
      <w:r w:rsidR="00B370FF">
        <w:t xml:space="preserve"> is </w:t>
      </w:r>
      <w:r w:rsidR="005744DF">
        <w:t>to use</w:t>
      </w:r>
      <w:r w:rsidR="00B370FF">
        <w:t xml:space="preserve"> the “depends” program for </w:t>
      </w:r>
      <w:r w:rsidR="005744DF">
        <w:t>W</w:t>
      </w:r>
      <w:r w:rsidR="00B370FF">
        <w:t>i</w:t>
      </w:r>
      <w:r w:rsidR="005744DF">
        <w:t>n</w:t>
      </w:r>
      <w:r w:rsidR="00B370FF">
        <w:t xml:space="preserve">dows </w:t>
      </w:r>
      <w:r w:rsidR="00B370FF" w:rsidRPr="00116231">
        <w:rPr>
          <w:color w:val="000000" w:themeColor="text1"/>
        </w:rPr>
        <w:t>fou</w:t>
      </w:r>
      <w:r w:rsidR="005744DF">
        <w:rPr>
          <w:rStyle w:val="Hyperlink"/>
          <w:color w:val="000000" w:themeColor="text1"/>
          <w:u w:val="none"/>
        </w:rPr>
        <w:t xml:space="preserve">nd at </w:t>
      </w:r>
      <w:hyperlink r:id="rId71" w:history="1">
        <w:r w:rsidR="005744DF" w:rsidRPr="00BF4978">
          <w:rPr>
            <w:rStyle w:val="Hyperlink"/>
          </w:rPr>
          <w:t>http://www.dependencywalker.com/</w:t>
        </w:r>
      </w:hyperlink>
      <w:r w:rsidR="005744DF">
        <w:rPr>
          <w:rStyle w:val="Hyperlink"/>
          <w:color w:val="000000" w:themeColor="text1"/>
          <w:u w:val="none"/>
        </w:rPr>
        <w:t>.</w:t>
      </w:r>
      <w:r w:rsidR="00817B02">
        <w:t xml:space="preserve"> </w:t>
      </w:r>
    </w:p>
    <w:p w14:paraId="31C0DACF" w14:textId="2BC8407D" w:rsidR="00344926" w:rsidRDefault="00817B02" w:rsidP="00FD3469">
      <w:r>
        <w:t xml:space="preserve">This program looks up all the dependencies a binary file has on your system using the same method that </w:t>
      </w:r>
      <w:r w:rsidR="00AA129C">
        <w:t>W</w:t>
      </w:r>
      <w:r>
        <w:t xml:space="preserve">indows uses to resolve locations.  Then it will tell you which </w:t>
      </w:r>
      <w:proofErr w:type="spellStart"/>
      <w:r>
        <w:t>dlls</w:t>
      </w:r>
      <w:proofErr w:type="spellEnd"/>
      <w:r>
        <w:t xml:space="preserve"> are the wrong bit mode, and if any are broken or missing.</w:t>
      </w:r>
      <w:r w:rsidR="009A5D09">
        <w:t xml:space="preserve">  There is one important caveat to using this tool.  There are </w:t>
      </w:r>
      <w:proofErr w:type="gramStart"/>
      <w:r w:rsidR="009A5D09">
        <w:t>32 and 64 bit</w:t>
      </w:r>
      <w:proofErr w:type="gramEnd"/>
      <w:r w:rsidR="009A5D09">
        <w:t xml:space="preserve"> versions of this tool, and you have to make sure to use the same mode as what you are trying to compile.  Windows will re-route any </w:t>
      </w:r>
      <w:proofErr w:type="gramStart"/>
      <w:r w:rsidR="009A5D09">
        <w:t>32 bit</w:t>
      </w:r>
      <w:proofErr w:type="gramEnd"/>
      <w:r w:rsidR="009A5D09">
        <w:t xml:space="preserve"> process from entering </w:t>
      </w:r>
      <w:r w:rsidR="00314D8C">
        <w:t>“</w:t>
      </w:r>
      <w:r w:rsidR="009A5D09">
        <w:t>Windows/system32</w:t>
      </w:r>
      <w:r w:rsidR="00314D8C">
        <w:t>”</w:t>
      </w:r>
      <w:r w:rsidR="009A5D09">
        <w:t xml:space="preserve"> to </w:t>
      </w:r>
      <w:r w:rsidR="00314D8C">
        <w:t>“</w:t>
      </w:r>
      <w:r w:rsidR="009A5D09">
        <w:t>Windows/sysWOW64</w:t>
      </w:r>
      <w:r w:rsidR="00314D8C">
        <w:t>”</w:t>
      </w:r>
      <w:r w:rsidR="009A5D09">
        <w:t xml:space="preserve"> and vice versa.</w:t>
      </w:r>
      <w:r w:rsidR="00DE0EBA">
        <w:t xml:space="preserve">  </w:t>
      </w:r>
      <w:proofErr w:type="gramStart"/>
      <w:r w:rsidR="00DE0EBA">
        <w:t>So</w:t>
      </w:r>
      <w:proofErr w:type="gramEnd"/>
      <w:r w:rsidR="00DE0EBA">
        <w:t xml:space="preserve"> if you use a 64 bit depends.exe program to trace problems with a 32 bit </w:t>
      </w:r>
      <w:proofErr w:type="spellStart"/>
      <w:r w:rsidR="00DE0EBA">
        <w:t>dll</w:t>
      </w:r>
      <w:proofErr w:type="spellEnd"/>
      <w:r w:rsidR="00DE0EBA">
        <w:t xml:space="preserve">, it will think all of the system libraries </w:t>
      </w:r>
      <w:r w:rsidR="00314D8C">
        <w:t>are the wrong versions</w:t>
      </w:r>
      <w:r w:rsidR="00DE0EBA">
        <w:t xml:space="preserve"> because it is being directed away from system32 where they are contained.</w:t>
      </w:r>
      <w:r w:rsidR="00DF52E9">
        <w:t xml:space="preserve">  Once you figure out what </w:t>
      </w:r>
      <w:proofErr w:type="spellStart"/>
      <w:r w:rsidR="00DF52E9">
        <w:t>dlls</w:t>
      </w:r>
      <w:proofErr w:type="spellEnd"/>
      <w:r w:rsidR="00DF52E9">
        <w:t xml:space="preserve"> are incorrect, search for the correct versions and modify your environment to point to those locations rather than the incorrect ones.</w:t>
      </w:r>
      <w:r w:rsidR="009262BF">
        <w:t xml:space="preserve">  </w:t>
      </w:r>
      <w:proofErr w:type="gramStart"/>
      <w:r w:rsidR="009262BF">
        <w:t>Generally</w:t>
      </w:r>
      <w:proofErr w:type="gramEnd"/>
      <w:r w:rsidR="009262BF">
        <w:t xml:space="preserve"> the user’s PATH variable or the system’s PATH variable are where Windows searches.</w:t>
      </w:r>
    </w:p>
    <w:p w14:paraId="1264961B" w14:textId="534DB6F8" w:rsidR="00D30DCE" w:rsidRDefault="00742B8C" w:rsidP="00FD3469">
      <w:r>
        <w:t>K</w:t>
      </w:r>
      <w:r w:rsidR="00D30DCE">
        <w:t xml:space="preserve">eep in mind </w:t>
      </w:r>
      <w:r>
        <w:t xml:space="preserve">that </w:t>
      </w:r>
      <w:r w:rsidR="00D30DCE">
        <w:t>after</w:t>
      </w:r>
      <w:r>
        <w:t xml:space="preserve"> applying</w:t>
      </w:r>
      <w:r w:rsidR="00D30DCE">
        <w:t xml:space="preserve"> the</w:t>
      </w:r>
      <w:r>
        <w:t xml:space="preserve"> above</w:t>
      </w:r>
      <w:r w:rsidR="00D30DCE">
        <w:t xml:space="preserve"> change</w:t>
      </w:r>
      <w:r>
        <w:t>s,</w:t>
      </w:r>
      <w:r w:rsidR="00D30DCE">
        <w:t xml:space="preserve"> the argument ARCH=X is still required.</w:t>
      </w:r>
    </w:p>
    <w:p w14:paraId="37DF33D8" w14:textId="6927B388" w:rsidR="00F932A5" w:rsidRDefault="00F932A5" w:rsidP="00FD3469">
      <w:r>
        <w:rPr>
          <w:b/>
        </w:rPr>
        <w:t>SunOS</w:t>
      </w:r>
      <w:r w:rsidR="00701AB9">
        <w:rPr>
          <w:b/>
        </w:rPr>
        <w:t xml:space="preserve"> (NOTE: no longer supported)</w:t>
      </w:r>
      <w:r>
        <w:t xml:space="preserve">:  </w:t>
      </w:r>
      <w:r w:rsidR="00FD738A">
        <w:t xml:space="preserve">Using the argument ARCH=X will cause </w:t>
      </w:r>
      <w:proofErr w:type="spellStart"/>
      <w:r w:rsidR="00FD738A">
        <w:t>gcc</w:t>
      </w:r>
      <w:proofErr w:type="spellEnd"/>
      <w:r w:rsidR="00FD738A">
        <w:t xml:space="preserve"> to generate the correct mode of binaries, but the LD_LIBRARY_PATH environment variable needs to change to point to the correct version of libraries.  To </w:t>
      </w:r>
      <w:r w:rsidR="00921F1A">
        <w:t>easily implement the correct environment variables</w:t>
      </w:r>
      <w:r w:rsidR="00FD738A">
        <w:t xml:space="preserve">, </w:t>
      </w:r>
      <w:r w:rsidR="00921F1A">
        <w:t xml:space="preserve">add the following bit of code to </w:t>
      </w:r>
      <w:proofErr w:type="gramStart"/>
      <w:r w:rsidR="00921F1A">
        <w:t xml:space="preserve">the </w:t>
      </w:r>
      <w:r w:rsidR="00FD738A">
        <w:t>.</w:t>
      </w:r>
      <w:proofErr w:type="spellStart"/>
      <w:r w:rsidR="00FD738A">
        <w:t>bashrc</w:t>
      </w:r>
      <w:proofErr w:type="spellEnd"/>
      <w:proofErr w:type="gramEnd"/>
      <w:r w:rsidR="00921F1A">
        <w:t xml:space="preserve"> (or .</w:t>
      </w:r>
      <w:proofErr w:type="spellStart"/>
      <w:r w:rsidR="00921F1A">
        <w:t>bash_profile</w:t>
      </w:r>
      <w:proofErr w:type="spellEnd"/>
      <w:r w:rsidR="00921F1A">
        <w:t>)</w:t>
      </w:r>
      <w:r w:rsidR="00FD738A">
        <w:t>:</w:t>
      </w:r>
    </w:p>
    <w:p w14:paraId="08D4BB7D" w14:textId="77777777" w:rsidR="00AC4BA5" w:rsidRPr="00AC4BA5" w:rsidRDefault="00AC4BA5" w:rsidP="00AC4BA5">
      <w:pPr>
        <w:pStyle w:val="NoSpacing"/>
        <w:rPr>
          <w:sz w:val="20"/>
          <w:szCs w:val="20"/>
        </w:rPr>
      </w:pPr>
      <w:r w:rsidRPr="00AC4BA5">
        <w:rPr>
          <w:sz w:val="20"/>
          <w:szCs w:val="20"/>
        </w:rPr>
        <w:t>MACHINE=64</w:t>
      </w:r>
    </w:p>
    <w:p w14:paraId="642971F7" w14:textId="77777777" w:rsidR="00AC4BA5" w:rsidRPr="00AC4BA5" w:rsidRDefault="00AC4BA5" w:rsidP="00AC4BA5">
      <w:pPr>
        <w:pStyle w:val="NoSpacing"/>
        <w:rPr>
          <w:sz w:val="20"/>
          <w:szCs w:val="20"/>
        </w:rPr>
      </w:pPr>
      <w:r w:rsidRPr="00AC4BA5">
        <w:rPr>
          <w:sz w:val="20"/>
          <w:szCs w:val="20"/>
        </w:rPr>
        <w:t xml:space="preserve">if [ $OS == </w:t>
      </w:r>
      <w:proofErr w:type="gramStart"/>
      <w:r w:rsidRPr="00AC4BA5">
        <w:rPr>
          <w:sz w:val="20"/>
          <w:szCs w:val="20"/>
        </w:rPr>
        <w:t>SunOS ]</w:t>
      </w:r>
      <w:proofErr w:type="gramEnd"/>
    </w:p>
    <w:p w14:paraId="2505FC7B" w14:textId="77777777" w:rsidR="00AC4BA5" w:rsidRPr="00AC4BA5" w:rsidRDefault="00AC4BA5" w:rsidP="00AC4BA5">
      <w:pPr>
        <w:pStyle w:val="NoSpacing"/>
        <w:rPr>
          <w:sz w:val="20"/>
          <w:szCs w:val="20"/>
        </w:rPr>
      </w:pPr>
      <w:r w:rsidRPr="00AC4BA5">
        <w:rPr>
          <w:sz w:val="20"/>
          <w:szCs w:val="20"/>
        </w:rPr>
        <w:t xml:space="preserve">then </w:t>
      </w:r>
    </w:p>
    <w:p w14:paraId="71B3B5CD" w14:textId="77777777" w:rsidR="00AC4BA5" w:rsidRPr="00AC4BA5" w:rsidRDefault="00AC4BA5" w:rsidP="00AC4BA5">
      <w:pPr>
        <w:pStyle w:val="NoSpacing"/>
        <w:rPr>
          <w:sz w:val="20"/>
          <w:szCs w:val="20"/>
        </w:rPr>
      </w:pPr>
      <w:r w:rsidRPr="00AC4BA5">
        <w:rPr>
          <w:sz w:val="20"/>
          <w:szCs w:val="20"/>
        </w:rPr>
        <w:t xml:space="preserve">if [ $MACHINE == </w:t>
      </w:r>
      <w:proofErr w:type="gramStart"/>
      <w:r w:rsidRPr="00AC4BA5">
        <w:rPr>
          <w:sz w:val="20"/>
          <w:szCs w:val="20"/>
        </w:rPr>
        <w:t>32 ]</w:t>
      </w:r>
      <w:proofErr w:type="gramEnd"/>
    </w:p>
    <w:p w14:paraId="16525F61" w14:textId="77777777" w:rsidR="00AC4BA5" w:rsidRPr="00AC4BA5" w:rsidRDefault="00AC4BA5" w:rsidP="00AC4BA5">
      <w:pPr>
        <w:pStyle w:val="NoSpacing"/>
        <w:rPr>
          <w:sz w:val="20"/>
          <w:szCs w:val="20"/>
        </w:rPr>
      </w:pPr>
      <w:r w:rsidRPr="00AC4BA5">
        <w:rPr>
          <w:sz w:val="20"/>
          <w:szCs w:val="20"/>
        </w:rPr>
        <w:t>then</w:t>
      </w:r>
    </w:p>
    <w:p w14:paraId="7121C0E9" w14:textId="77777777" w:rsidR="00AC4BA5" w:rsidRPr="00AC4BA5" w:rsidRDefault="00AC4BA5" w:rsidP="00AC4BA5">
      <w:pPr>
        <w:pStyle w:val="NoSpacing"/>
        <w:rPr>
          <w:sz w:val="20"/>
          <w:szCs w:val="20"/>
        </w:rPr>
      </w:pPr>
      <w:r w:rsidRPr="00AC4BA5">
        <w:rPr>
          <w:sz w:val="20"/>
          <w:szCs w:val="20"/>
        </w:rPr>
        <w:t xml:space="preserve">        LD_LIBRARY_PATH=$LD_LIBRARY_PATH:/opt/SunStudio12/SUNWspro/lib:/usr/sfw/lib</w:t>
      </w:r>
    </w:p>
    <w:p w14:paraId="36F29F16" w14:textId="77777777" w:rsidR="00AC4BA5" w:rsidRPr="00AC4BA5" w:rsidRDefault="00AC4BA5" w:rsidP="00AC4BA5">
      <w:pPr>
        <w:pStyle w:val="NoSpacing"/>
        <w:rPr>
          <w:sz w:val="20"/>
          <w:szCs w:val="20"/>
        </w:rPr>
      </w:pPr>
      <w:r w:rsidRPr="00AC4BA5">
        <w:rPr>
          <w:sz w:val="20"/>
          <w:szCs w:val="20"/>
        </w:rPr>
        <w:t>else</w:t>
      </w:r>
    </w:p>
    <w:p w14:paraId="14CDCCF6" w14:textId="77777777" w:rsidR="00AC4BA5" w:rsidRPr="00AC4BA5" w:rsidRDefault="00AC4BA5" w:rsidP="00AC4BA5">
      <w:pPr>
        <w:pStyle w:val="NoSpacing"/>
        <w:rPr>
          <w:sz w:val="20"/>
          <w:szCs w:val="20"/>
        </w:rPr>
      </w:pPr>
      <w:r w:rsidRPr="00AC4BA5">
        <w:rPr>
          <w:sz w:val="20"/>
          <w:szCs w:val="20"/>
        </w:rPr>
        <w:t xml:space="preserve">        LD_LIBRARY_PATH=$LD_LIBRARY_PATH:/opt/SunStudio12/SUNWspro/lib/sparc/64:/usr/sfw/lib/64</w:t>
      </w:r>
    </w:p>
    <w:p w14:paraId="363CB529" w14:textId="77777777" w:rsidR="00AC4BA5" w:rsidRPr="00AC4BA5" w:rsidRDefault="00AC4BA5" w:rsidP="00AC4BA5">
      <w:pPr>
        <w:pStyle w:val="NoSpacing"/>
        <w:rPr>
          <w:sz w:val="20"/>
          <w:szCs w:val="20"/>
        </w:rPr>
      </w:pPr>
      <w:r w:rsidRPr="00AC4BA5">
        <w:rPr>
          <w:sz w:val="20"/>
          <w:szCs w:val="20"/>
        </w:rPr>
        <w:t>fi</w:t>
      </w:r>
    </w:p>
    <w:p w14:paraId="51FEBDC9" w14:textId="77777777" w:rsidR="00FD738A" w:rsidRDefault="00AC4BA5" w:rsidP="00AC4BA5">
      <w:r w:rsidRPr="00AC4BA5">
        <w:t>fi</w:t>
      </w:r>
    </w:p>
    <w:p w14:paraId="34C3A455" w14:textId="6D54C168" w:rsidR="00AC4BA5" w:rsidRPr="00AC4BA5" w:rsidRDefault="00BA57D4" w:rsidP="00AC4BA5">
      <w:r>
        <w:t>and update the</w:t>
      </w:r>
      <w:r w:rsidR="00AC4BA5">
        <w:t xml:space="preserve"> </w:t>
      </w:r>
      <w:r>
        <w:t xml:space="preserve">bit </w:t>
      </w:r>
      <w:r w:rsidR="00AC4BA5">
        <w:t>value of “MACHINE</w:t>
      </w:r>
      <w:r>
        <w:t>” to the desired value.</w:t>
      </w:r>
      <w:r w:rsidR="00AC4BA5">
        <w:t xml:space="preserve"> </w:t>
      </w:r>
      <w:r>
        <w:t>W</w:t>
      </w:r>
      <w:r w:rsidR="00AC4BA5">
        <w:t>hen you start your shell</w:t>
      </w:r>
      <w:r>
        <w:t>,</w:t>
      </w:r>
      <w:r w:rsidR="00AC4BA5">
        <w:t xml:space="preserve"> it will </w:t>
      </w:r>
      <w:r w:rsidR="00EF1DE9">
        <w:t xml:space="preserve">now </w:t>
      </w:r>
      <w:r w:rsidR="00AC4BA5">
        <w:t xml:space="preserve">look in the </w:t>
      </w:r>
      <w:r w:rsidR="00A13011">
        <w:t>correct areas for the libraries.</w:t>
      </w:r>
    </w:p>
    <w:p w14:paraId="50842253" w14:textId="7754BBEC" w:rsidR="008236FB" w:rsidRDefault="008236FB" w:rsidP="008236FB">
      <w:pPr>
        <w:pStyle w:val="Heading1"/>
      </w:pPr>
      <w:bookmarkStart w:id="42" w:name="_Toc49512264"/>
      <w:r>
        <w:lastRenderedPageBreak/>
        <w:t>C Shell</w:t>
      </w:r>
      <w:bookmarkEnd w:id="42"/>
    </w:p>
    <w:p w14:paraId="7825B4FF" w14:textId="00FE16DD" w:rsidR="008236FB" w:rsidRDefault="008236FB" w:rsidP="008236FB">
      <w:r>
        <w:t>This section will detail how and why the C shell w</w:t>
      </w:r>
      <w:r w:rsidR="00EC5D5B">
        <w:t>as</w:t>
      </w:r>
      <w:r>
        <w:t xml:space="preserve"> constructed in the </w:t>
      </w:r>
      <w:r w:rsidR="00EC5D5B">
        <w:t>way it was</w:t>
      </w:r>
      <w:r>
        <w:t xml:space="preserve">.  The main idea was to use the C++ implementation for the heavy lifting.  Re-implementing the library in C would be unreasonable and as a result the shell (also known as </w:t>
      </w:r>
      <w:r w:rsidR="00EC5D5B">
        <w:t xml:space="preserve">an </w:t>
      </w:r>
      <w:r>
        <w:t xml:space="preserve">interface) </w:t>
      </w:r>
      <w:r w:rsidR="00EC5D5B">
        <w:t>is</w:t>
      </w:r>
      <w:r>
        <w:t xml:space="preserve"> very light.  </w:t>
      </w:r>
    </w:p>
    <w:p w14:paraId="0E66BA90" w14:textId="77777777" w:rsidR="008236FB" w:rsidRDefault="008236FB" w:rsidP="008236FB">
      <w:r>
        <w:t>The C Shell is implemented in C++ in such a way that pure C code can access the shared library without any notion that it is C++.</w:t>
      </w:r>
    </w:p>
    <w:p w14:paraId="160FDD76" w14:textId="22D2A210" w:rsidR="008236FB" w:rsidRPr="00C45C3B" w:rsidRDefault="008236FB" w:rsidP="008236FB">
      <w:r>
        <w:t>NOTE:  Any C Shell files that start with an underscore are not to be used by users of the C Shell</w:t>
      </w:r>
      <w:r w:rsidR="00DE3831">
        <w:t>.</w:t>
      </w:r>
      <w:r>
        <w:t xml:space="preserve"> </w:t>
      </w:r>
      <w:r w:rsidR="00DE3831">
        <w:t>T</w:t>
      </w:r>
      <w:r>
        <w:t>hey are private and for implementation uses only.</w:t>
      </w:r>
    </w:p>
    <w:p w14:paraId="79AFC5B7" w14:textId="77777777" w:rsidR="008236FB" w:rsidRDefault="008236FB" w:rsidP="008236FB">
      <w:pPr>
        <w:pStyle w:val="Heading3"/>
      </w:pPr>
      <w:bookmarkStart w:id="43" w:name="_Toc49512265"/>
      <w:r>
        <w:t>Headers</w:t>
      </w:r>
      <w:bookmarkEnd w:id="43"/>
    </w:p>
    <w:p w14:paraId="6740F31E" w14:textId="6B4C30BC" w:rsidR="008236FB" w:rsidRDefault="008236FB" w:rsidP="008236FB">
      <w:r>
        <w:t>There are a few points that are common with</w:t>
      </w:r>
      <w:r w:rsidR="000C042D">
        <w:t>in</w:t>
      </w:r>
      <w:r>
        <w:t xml:space="preserve"> each header file in the C Shell.  First off, the header files have to be 100% C code, no C++.  The only caveat is the usage of macros:</w:t>
      </w:r>
    </w:p>
    <w:p w14:paraId="41BBA6A2" w14:textId="77777777" w:rsidR="008236FB" w:rsidRDefault="008236FB" w:rsidP="008236FB">
      <w:pPr>
        <w:pStyle w:val="NoSpacing"/>
      </w:pPr>
      <w:r>
        <w:t>#ifdef __</w:t>
      </w:r>
      <w:proofErr w:type="spellStart"/>
      <w:r>
        <w:t>cplusplus</w:t>
      </w:r>
      <w:proofErr w:type="spellEnd"/>
    </w:p>
    <w:p w14:paraId="56F45B6F" w14:textId="77777777" w:rsidR="008236FB" w:rsidRDefault="008236FB" w:rsidP="008236FB">
      <w:pPr>
        <w:pStyle w:val="NoSpacing"/>
      </w:pPr>
      <w:r>
        <w:t>extern "C"</w:t>
      </w:r>
    </w:p>
    <w:p w14:paraId="77648F35" w14:textId="77777777" w:rsidR="008236FB" w:rsidRDefault="008236FB" w:rsidP="008236FB">
      <w:pPr>
        <w:pStyle w:val="NoSpacing"/>
      </w:pPr>
      <w:r>
        <w:t>{</w:t>
      </w:r>
    </w:p>
    <w:p w14:paraId="67D6D4F2" w14:textId="77777777" w:rsidR="008236FB" w:rsidRDefault="008236FB" w:rsidP="008236FB">
      <w:pPr>
        <w:pStyle w:val="NoSpacing"/>
      </w:pPr>
      <w:r>
        <w:t>#endif</w:t>
      </w:r>
    </w:p>
    <w:p w14:paraId="37B428F2" w14:textId="77777777" w:rsidR="008236FB" w:rsidRDefault="008236FB" w:rsidP="008236FB">
      <w:pPr>
        <w:pStyle w:val="NoSpacing"/>
      </w:pPr>
    </w:p>
    <w:p w14:paraId="1593AE5F" w14:textId="77777777" w:rsidR="008236FB" w:rsidRDefault="008236FB" w:rsidP="008236FB">
      <w:pPr>
        <w:pStyle w:val="NoSpacing"/>
      </w:pPr>
      <w:r>
        <w:t>&lt;body of header file&gt;</w:t>
      </w:r>
    </w:p>
    <w:p w14:paraId="5D953FE9" w14:textId="77777777" w:rsidR="008236FB" w:rsidRDefault="008236FB" w:rsidP="008236FB">
      <w:pPr>
        <w:pStyle w:val="NoSpacing"/>
      </w:pPr>
    </w:p>
    <w:p w14:paraId="41C1BFD6" w14:textId="77777777" w:rsidR="008236FB" w:rsidRDefault="008236FB" w:rsidP="008236FB">
      <w:pPr>
        <w:pStyle w:val="NoSpacing"/>
      </w:pPr>
      <w:r>
        <w:t>#ifdef __</w:t>
      </w:r>
      <w:proofErr w:type="spellStart"/>
      <w:r>
        <w:t>cplusplus</w:t>
      </w:r>
      <w:proofErr w:type="spellEnd"/>
    </w:p>
    <w:p w14:paraId="40E947B0" w14:textId="77777777" w:rsidR="008236FB" w:rsidRDefault="008236FB" w:rsidP="008236FB">
      <w:pPr>
        <w:pStyle w:val="NoSpacing"/>
      </w:pPr>
      <w:r>
        <w:t>}</w:t>
      </w:r>
    </w:p>
    <w:p w14:paraId="507007B3" w14:textId="77777777" w:rsidR="008236FB" w:rsidRDefault="008236FB" w:rsidP="008236FB">
      <w:pPr>
        <w:pStyle w:val="NoSpacing"/>
      </w:pPr>
      <w:r>
        <w:t>#endif</w:t>
      </w:r>
    </w:p>
    <w:p w14:paraId="74E432EB" w14:textId="77777777" w:rsidR="008236FB" w:rsidRDefault="008236FB" w:rsidP="008236FB">
      <w:pPr>
        <w:pStyle w:val="NoSpacing"/>
      </w:pPr>
    </w:p>
    <w:p w14:paraId="718259DA" w14:textId="77777777" w:rsidR="008236FB" w:rsidRDefault="008236FB" w:rsidP="008236FB">
      <w:r>
        <w:t>This is so that the C++ code implementing the C Shell can understand the header files and when imported by pure C code it can understand them as well.</w:t>
      </w:r>
    </w:p>
    <w:p w14:paraId="30BE0365" w14:textId="518A223B" w:rsidR="008236FB" w:rsidRDefault="008236FB" w:rsidP="008236FB">
      <w:r>
        <w:t>The second point to notice is the usage of the “GEO_TESS_EXPORT_C” definition used on every public function.  This is defined in “</w:t>
      </w:r>
      <w:proofErr w:type="spellStart"/>
      <w:r>
        <w:t>GeoTessCShellGlobals.h</w:t>
      </w:r>
      <w:proofErr w:type="spellEnd"/>
      <w:r>
        <w:t>”.  This is used on Windows operating systems to define “__</w:t>
      </w:r>
      <w:proofErr w:type="spellStart"/>
      <w:r>
        <w:t>declspec</w:t>
      </w:r>
      <w:proofErr w:type="spellEnd"/>
      <w:r>
        <w:t>(</w:t>
      </w:r>
      <w:proofErr w:type="spellStart"/>
      <w:r>
        <w:t>dllimport</w:t>
      </w:r>
      <w:proofErr w:type="spellEnd"/>
      <w:r>
        <w:t>/</w:t>
      </w:r>
      <w:proofErr w:type="spellStart"/>
      <w:r>
        <w:t>dllexport</w:t>
      </w:r>
      <w:proofErr w:type="spellEnd"/>
      <w:r>
        <w:t xml:space="preserve">)” which is used when creating </w:t>
      </w:r>
      <w:proofErr w:type="spellStart"/>
      <w:r>
        <w:t>dlls</w:t>
      </w:r>
      <w:proofErr w:type="spellEnd"/>
      <w:r>
        <w:t xml:space="preserve">.  This will define the functions that need to be imported from a </w:t>
      </w:r>
      <w:proofErr w:type="spellStart"/>
      <w:proofErr w:type="gramStart"/>
      <w:r>
        <w:t>dll</w:t>
      </w:r>
      <w:proofErr w:type="spellEnd"/>
      <w:r>
        <w:t>, or</w:t>
      </w:r>
      <w:proofErr w:type="gramEnd"/>
      <w:r>
        <w:t xml:space="preserve"> exported into a </w:t>
      </w:r>
      <w:proofErr w:type="spellStart"/>
      <w:r>
        <w:t>dll</w:t>
      </w:r>
      <w:proofErr w:type="spellEnd"/>
      <w:r>
        <w:t xml:space="preserve"> upon compile time.  On other platforms this is defined as either “extern” or nothing.  Extern isn’t </w:t>
      </w:r>
      <w:proofErr w:type="gramStart"/>
      <w:r>
        <w:t>needed</w:t>
      </w:r>
      <w:r w:rsidR="004E3FC9">
        <w:t>,</w:t>
      </w:r>
      <w:r>
        <w:t xml:space="preserve"> but</w:t>
      </w:r>
      <w:proofErr w:type="gramEnd"/>
      <w:r>
        <w:t xml:space="preserve"> is used for future extension.</w:t>
      </w:r>
    </w:p>
    <w:p w14:paraId="049515A2" w14:textId="77777777" w:rsidR="008236FB" w:rsidRDefault="008236FB" w:rsidP="008236FB">
      <w:pPr>
        <w:pStyle w:val="Heading3"/>
      </w:pPr>
      <w:bookmarkStart w:id="44" w:name="_Toc49512266"/>
      <w:r>
        <w:t>Naming Conventions</w:t>
      </w:r>
      <w:bookmarkEnd w:id="44"/>
    </w:p>
    <w:p w14:paraId="666B9674" w14:textId="77777777" w:rsidR="008236FB" w:rsidRDefault="008236FB" w:rsidP="008236FB">
      <w:pPr>
        <w:numPr>
          <w:ilvl w:val="0"/>
          <w:numId w:val="18"/>
        </w:numPr>
      </w:pPr>
      <w:r>
        <w:t xml:space="preserve">For the C wrappers of </w:t>
      </w:r>
      <w:proofErr w:type="spellStart"/>
      <w:r>
        <w:t>GeoTess</w:t>
      </w:r>
      <w:proofErr w:type="spellEnd"/>
      <w:r>
        <w:t xml:space="preserve"> objects they are named the same thing as the base object with a “C” appended to the name – </w:t>
      </w:r>
      <w:proofErr w:type="spellStart"/>
      <w:r>
        <w:t>GeoTessModel</w:t>
      </w:r>
      <w:proofErr w:type="spellEnd"/>
      <w:r>
        <w:t xml:space="preserve"> -&gt; </w:t>
      </w:r>
      <w:proofErr w:type="spellStart"/>
      <w:r>
        <w:t>GeoTessModelC</w:t>
      </w:r>
      <w:proofErr w:type="spellEnd"/>
      <w:r>
        <w:t>.  The same is done for the files implementing the objects.</w:t>
      </w:r>
    </w:p>
    <w:p w14:paraId="4877DF98" w14:textId="77777777" w:rsidR="008236FB" w:rsidRDefault="008236FB" w:rsidP="008236FB">
      <w:pPr>
        <w:numPr>
          <w:ilvl w:val="0"/>
          <w:numId w:val="18"/>
        </w:numPr>
      </w:pPr>
      <w:r>
        <w:t xml:space="preserve">The functions of each object keep the same base name as the C++ variants, but place a shortened version of the object name on the front separated by an underscore.  </w:t>
      </w:r>
      <w:proofErr w:type="spellStart"/>
      <w:r>
        <w:t>GeoTessModel.writeModel</w:t>
      </w:r>
      <w:proofErr w:type="spellEnd"/>
      <w:r>
        <w:t xml:space="preserve">() -&gt; </w:t>
      </w:r>
      <w:proofErr w:type="spellStart"/>
      <w:r>
        <w:t>geomodel_</w:t>
      </w:r>
      <w:proofErr w:type="gramStart"/>
      <w:r>
        <w:t>writeModel</w:t>
      </w:r>
      <w:proofErr w:type="spellEnd"/>
      <w:r>
        <w:t>(</w:t>
      </w:r>
      <w:proofErr w:type="gramEnd"/>
      <w:r>
        <w:t>).  This is done to avoid symbolic conflicts with the C++ library.  In the case where a function is overridden, a number starting from 1 is appended to the name to avoid symbolic conflicts internally.</w:t>
      </w:r>
    </w:p>
    <w:p w14:paraId="39C9A2EF" w14:textId="77777777" w:rsidR="008236FB" w:rsidRDefault="008236FB" w:rsidP="008236FB">
      <w:pPr>
        <w:pStyle w:val="Heading3"/>
      </w:pPr>
      <w:bookmarkStart w:id="45" w:name="_Toc49512267"/>
      <w:r>
        <w:lastRenderedPageBreak/>
        <w:t>C Shell Source</w:t>
      </w:r>
      <w:bookmarkEnd w:id="45"/>
    </w:p>
    <w:p w14:paraId="077C8711" w14:textId="77777777" w:rsidR="008236FB" w:rsidRDefault="008236FB" w:rsidP="008236FB">
      <w:r>
        <w:t xml:space="preserve">The basic form of every function in the C Shell is to extract the C++ object from the given C wrapper, call the appropriate method with the given arguments, and return the result watching for any exceptions.  Results may need to be converted from C++ objects to C friendly ones first.  The main issues with simply providing a wrapper to the C++ library </w:t>
      </w:r>
      <w:proofErr w:type="gramStart"/>
      <w:r>
        <w:t>are:</w:t>
      </w:r>
      <w:proofErr w:type="gramEnd"/>
      <w:r>
        <w:t xml:space="preserve"> exception handling, data structures, and </w:t>
      </w:r>
      <w:proofErr w:type="spellStart"/>
      <w:r>
        <w:t>GeoTess</w:t>
      </w:r>
      <w:proofErr w:type="spellEnd"/>
      <w:r>
        <w:t xml:space="preserve"> objects.</w:t>
      </w:r>
    </w:p>
    <w:p w14:paraId="4F563B4A" w14:textId="77777777" w:rsidR="008236FB" w:rsidRDefault="008236FB" w:rsidP="008236FB">
      <w:pPr>
        <w:pStyle w:val="Heading4"/>
      </w:pPr>
      <w:r>
        <w:t>Exception Handling:</w:t>
      </w:r>
    </w:p>
    <w:p w14:paraId="3A2D74DA" w14:textId="120837A6" w:rsidR="008236FB" w:rsidRDefault="008236FB" w:rsidP="008236FB">
      <w:r>
        <w:t>Clearly C has no notion of exceptions.  To get around this</w:t>
      </w:r>
      <w:r w:rsidR="006963FA">
        <w:t xml:space="preserve"> limitation,</w:t>
      </w:r>
      <w:r>
        <w:t xml:space="preserve"> every call to a </w:t>
      </w:r>
      <w:proofErr w:type="spellStart"/>
      <w:r>
        <w:t>GeoTess</w:t>
      </w:r>
      <w:proofErr w:type="spellEnd"/>
      <w:r>
        <w:t xml:space="preserve"> function in the implementation is wrapped in a try-catch block.  </w:t>
      </w:r>
      <w:r w:rsidR="006963FA">
        <w:t>Note that t</w:t>
      </w:r>
      <w:r>
        <w:t>his</w:t>
      </w:r>
      <w:r w:rsidR="006963FA">
        <w:t xml:space="preserve"> implementation</w:t>
      </w:r>
      <w:r>
        <w:t xml:space="preserve"> does increase the time for each call to a </w:t>
      </w:r>
      <w:proofErr w:type="spellStart"/>
      <w:r>
        <w:t>GeoTess</w:t>
      </w:r>
      <w:proofErr w:type="spellEnd"/>
      <w:r>
        <w:t xml:space="preserve"> function.  Once each exception is caught, it is then placed into a C data structure made for keeping a short log of exceptions.  This is the </w:t>
      </w:r>
      <w:proofErr w:type="spellStart"/>
      <w:r>
        <w:t>ErrorCache</w:t>
      </w:r>
      <w:proofErr w:type="spellEnd"/>
      <w:r>
        <w:t xml:space="preserve"> object.  It is basically a stack that keeps the 19 latest error messages.  This object will be given the error message of the thrown exception and can be asked if it has any messages stored.  The error messages can then be popped off and used by the user of the C Shell.  The interface for this object is public to the C users.</w:t>
      </w:r>
    </w:p>
    <w:p w14:paraId="7CE8A968" w14:textId="141CFC89" w:rsidR="008236FB" w:rsidRDefault="008236FB" w:rsidP="008236FB">
      <w:r>
        <w:t xml:space="preserve">There are two blocks in the catch statement of every try-catch.  One for the </w:t>
      </w:r>
      <w:proofErr w:type="spellStart"/>
      <w:r>
        <w:t>GeoTessException</w:t>
      </w:r>
      <w:proofErr w:type="spellEnd"/>
      <w:r>
        <w:t>, which has should have a detailed explanation of the problem, and “…” meaning everything else.  In the last case</w:t>
      </w:r>
      <w:r w:rsidR="006963FA">
        <w:t>,</w:t>
      </w:r>
      <w:r>
        <w:t xml:space="preserve"> a string meaning of the exception can’t be concluded so one is generated with the file and line number where it was caught.</w:t>
      </w:r>
      <w:r>
        <w:br/>
      </w:r>
      <w:r>
        <w:br/>
        <w:t xml:space="preserve">All </w:t>
      </w:r>
      <w:proofErr w:type="spellStart"/>
      <w:r>
        <w:t>GeoTess</w:t>
      </w:r>
      <w:proofErr w:type="spellEnd"/>
      <w:r>
        <w:t xml:space="preserve"> wrappers contain a reference to an </w:t>
      </w:r>
      <w:proofErr w:type="spellStart"/>
      <w:r>
        <w:t>ErrorCache</w:t>
      </w:r>
      <w:proofErr w:type="spellEnd"/>
      <w:r>
        <w:t xml:space="preserve">, in fact to the same one.  The constructor for the </w:t>
      </w:r>
      <w:proofErr w:type="spellStart"/>
      <w:r>
        <w:t>ErrorCache</w:t>
      </w:r>
      <w:proofErr w:type="spellEnd"/>
      <w:r>
        <w:t xml:space="preserve"> is a singleton and it keeps a reference count to know when to delete the memory.</w:t>
      </w:r>
    </w:p>
    <w:p w14:paraId="04B7EF4C" w14:textId="77777777" w:rsidR="008236FB" w:rsidRDefault="008236FB" w:rsidP="008236FB">
      <w:pPr>
        <w:pStyle w:val="Heading4"/>
      </w:pPr>
      <w:r>
        <w:t>Data Structures:</w:t>
      </w:r>
    </w:p>
    <w:p w14:paraId="1F63FB79" w14:textId="0D31FB7B" w:rsidR="008236FB" w:rsidRDefault="008236FB" w:rsidP="008236FB">
      <w:r>
        <w:t xml:space="preserve">Data Structures such as Vectors or Maps in C++ don’t have a representation in the C standard library.  They must be converted into basic arrays for C users.  Most cases </w:t>
      </w:r>
      <w:r w:rsidR="00052FFC">
        <w:t>go</w:t>
      </w:r>
      <w:r>
        <w:t xml:space="preserve"> from String to char* and</w:t>
      </w:r>
      <w:r w:rsidR="00052FFC">
        <w:t xml:space="preserve"> from</w:t>
      </w:r>
      <w:r>
        <w:t xml:space="preserve"> Vectors to arrays.  More complicated forms are Maps to dual arrays of keys and values.  The implementations of these conversions are in “_Util.cc”.</w:t>
      </w:r>
    </w:p>
    <w:p w14:paraId="59B301A9" w14:textId="0BD1C3F7" w:rsidR="008236FB" w:rsidRDefault="008236FB" w:rsidP="008236FB">
      <w:r>
        <w:t xml:space="preserve">Another type of conversion needed is the various </w:t>
      </w:r>
      <w:proofErr w:type="spellStart"/>
      <w:r>
        <w:t>enums</w:t>
      </w:r>
      <w:proofErr w:type="spellEnd"/>
      <w:r>
        <w:t xml:space="preserve"> in the C++ library to the int based </w:t>
      </w:r>
      <w:proofErr w:type="spellStart"/>
      <w:r>
        <w:t>enums</w:t>
      </w:r>
      <w:proofErr w:type="spellEnd"/>
      <w:r>
        <w:t xml:space="preserve"> in C.  The method used here was to create the C </w:t>
      </w:r>
      <w:proofErr w:type="spellStart"/>
      <w:r>
        <w:t>enums</w:t>
      </w:r>
      <w:proofErr w:type="spellEnd"/>
      <w:r>
        <w:t xml:space="preserve"> and have the elements listed in the same order as the C++ </w:t>
      </w:r>
      <w:proofErr w:type="spellStart"/>
      <w:r>
        <w:t>enums</w:t>
      </w:r>
      <w:proofErr w:type="spellEnd"/>
      <w:r>
        <w:t>.  From there</w:t>
      </w:r>
      <w:r w:rsidR="00950467">
        <w:t>,</w:t>
      </w:r>
      <w:r>
        <w:t xml:space="preserve"> conversion between the two is easy.  The C++ </w:t>
      </w:r>
      <w:proofErr w:type="spellStart"/>
      <w:r>
        <w:t>enums</w:t>
      </w:r>
      <w:proofErr w:type="spellEnd"/>
      <w:r>
        <w:t xml:space="preserve"> are put into an array, so the int value of the C </w:t>
      </w:r>
      <w:proofErr w:type="spellStart"/>
      <w:r>
        <w:t>enums</w:t>
      </w:r>
      <w:proofErr w:type="spellEnd"/>
      <w:r>
        <w:t xml:space="preserve"> are used as the index of that array.  Starting with the C++ </w:t>
      </w:r>
      <w:proofErr w:type="spellStart"/>
      <w:r>
        <w:t>enums</w:t>
      </w:r>
      <w:proofErr w:type="spellEnd"/>
      <w:r>
        <w:t xml:space="preserve">, their index in the array is found and that index is type cast to the type of C </w:t>
      </w:r>
      <w:proofErr w:type="spellStart"/>
      <w:r>
        <w:t>enum</w:t>
      </w:r>
      <w:proofErr w:type="spellEnd"/>
      <w:r>
        <w:t xml:space="preserve"> desired.</w:t>
      </w:r>
    </w:p>
    <w:p w14:paraId="43538CC8" w14:textId="77777777" w:rsidR="008236FB" w:rsidRDefault="008236FB" w:rsidP="008236FB">
      <w:pPr>
        <w:pStyle w:val="Heading4"/>
      </w:pPr>
      <w:proofErr w:type="spellStart"/>
      <w:r>
        <w:t>GeoTess</w:t>
      </w:r>
      <w:proofErr w:type="spellEnd"/>
      <w:r>
        <w:t xml:space="preserve"> Objects:</w:t>
      </w:r>
    </w:p>
    <w:p w14:paraId="774CAD12" w14:textId="77777777" w:rsidR="008236FB" w:rsidRDefault="008236FB" w:rsidP="008236FB">
      <w:r>
        <w:t xml:space="preserve">The various objects that </w:t>
      </w:r>
      <w:proofErr w:type="spellStart"/>
      <w:r>
        <w:t>GeoTess</w:t>
      </w:r>
      <w:proofErr w:type="spellEnd"/>
      <w:r>
        <w:t xml:space="preserve"> provides also don’t have a C representation.   A struct for each object type is created with two pointers: void* and </w:t>
      </w:r>
      <w:proofErr w:type="spellStart"/>
      <w:r>
        <w:t>ErrorCache</w:t>
      </w:r>
      <w:proofErr w:type="spellEnd"/>
      <w:r>
        <w:t>*.  The void* points to the actual C++ object, but hides the type allowing C code to use it.  When this struct is given to the C Shell for use as an object, the shell pulls the actual C++ object out of the void* and uses that.  This keeps the interface thin and easy to use.</w:t>
      </w:r>
    </w:p>
    <w:p w14:paraId="53987244" w14:textId="77777777" w:rsidR="008236FB" w:rsidRDefault="008236FB" w:rsidP="008236FB">
      <w:r>
        <w:t xml:space="preserve">The implementations of the constructors for the various </w:t>
      </w:r>
      <w:proofErr w:type="spellStart"/>
      <w:r>
        <w:t>GeoTess</w:t>
      </w:r>
      <w:proofErr w:type="spellEnd"/>
      <w:r>
        <w:t xml:space="preserve"> objects always create the wrapper since this includes the </w:t>
      </w:r>
      <w:proofErr w:type="spellStart"/>
      <w:r>
        <w:t>ErrorCache</w:t>
      </w:r>
      <w:proofErr w:type="spellEnd"/>
      <w:r>
        <w:t xml:space="preserve"> with it.  If an exception is thrown in the library call to the </w:t>
      </w:r>
      <w:proofErr w:type="gramStart"/>
      <w:r>
        <w:t>constructor</w:t>
      </w:r>
      <w:proofErr w:type="gramEnd"/>
      <w:r>
        <w:t xml:space="preserve"> then the wrapper is returned with a null void* and the error cache holding the exception.</w:t>
      </w:r>
    </w:p>
    <w:p w14:paraId="1A6475BE" w14:textId="46000404" w:rsidR="008236FB" w:rsidRDefault="008236FB" w:rsidP="008236FB">
      <w:r>
        <w:lastRenderedPageBreak/>
        <w:t xml:space="preserve">The downside of using the wrappers is that sometimes a </w:t>
      </w:r>
      <w:proofErr w:type="spellStart"/>
      <w:r>
        <w:t>GeoTess</w:t>
      </w:r>
      <w:proofErr w:type="spellEnd"/>
      <w:r>
        <w:t xml:space="preserve"> C++ object can be associated with another C++ object in the library so it should not be deleted, yet your use of the wrapper has come to an end.  The C Shell destructors of the wrappers allow users to select whether they want just the wrapper freed or the wrapper and the underlying C++ object.  </w:t>
      </w:r>
      <w:r w:rsidR="00B13BD4">
        <w:t>T</w:t>
      </w:r>
      <w:r>
        <w:t xml:space="preserve">he C header files should document when it is safe and when it is not </w:t>
      </w:r>
      <w:r w:rsidR="00B13BD4">
        <w:t xml:space="preserve">safe </w:t>
      </w:r>
      <w:r>
        <w:t>to fully delete a wrapper.</w:t>
      </w:r>
    </w:p>
    <w:p w14:paraId="0277C8C2" w14:textId="77777777" w:rsidR="00910113" w:rsidRDefault="00910113" w:rsidP="00116231">
      <w:pPr>
        <w:pStyle w:val="Heading2"/>
      </w:pPr>
      <w:bookmarkStart w:id="46" w:name="_Toc49512268"/>
      <w:r>
        <w:t>File formats</w:t>
      </w:r>
      <w:bookmarkEnd w:id="46"/>
    </w:p>
    <w:p w14:paraId="485D7EF6" w14:textId="77777777" w:rsidR="002049B5" w:rsidRPr="002049B5" w:rsidRDefault="002049B5" w:rsidP="002049B5">
      <w:proofErr w:type="spellStart"/>
      <w:r w:rsidRPr="002049B5">
        <w:t>GeoTess</w:t>
      </w:r>
      <w:proofErr w:type="spellEnd"/>
      <w:r w:rsidRPr="002049B5">
        <w:t xml:space="preserve"> models are stored in files in two diff</w:t>
      </w:r>
      <w:r>
        <w:t xml:space="preserve">erent formats: ascii and </w:t>
      </w:r>
      <w:r w:rsidRPr="002049B5">
        <w:t xml:space="preserve">binary.  It is possible to convert between these two formats using functionality provided in the </w:t>
      </w:r>
      <w:proofErr w:type="spellStart"/>
      <w:r w:rsidRPr="002049B5">
        <w:t>GeoTess</w:t>
      </w:r>
      <w:proofErr w:type="spellEnd"/>
      <w:r w:rsidRPr="002049B5">
        <w:t xml:space="preserve"> software.</w:t>
      </w:r>
    </w:p>
    <w:p w14:paraId="45DC7DF5" w14:textId="77777777" w:rsidR="002049B5" w:rsidRPr="002049B5" w:rsidRDefault="002049B5" w:rsidP="002049B5">
      <w:proofErr w:type="spellStart"/>
      <w:r w:rsidRPr="002049B5">
        <w:t>GeoTess</w:t>
      </w:r>
      <w:proofErr w:type="spellEnd"/>
      <w:r w:rsidRPr="002049B5">
        <w:t xml:space="preserve"> model information can be logically divided into 3 sections: metadata, profiles, and grid.  This information can be stored in either one or two files.  If the model is stored in a single </w:t>
      </w:r>
      <w:proofErr w:type="gramStart"/>
      <w:r w:rsidRPr="002049B5">
        <w:t>file</w:t>
      </w:r>
      <w:proofErr w:type="gramEnd"/>
      <w:r w:rsidRPr="002049B5">
        <w:t xml:space="preserve"> then the three components are written to the file in the order specified.  It is also possible to write the metadata and profile information to one file and the grid to another.  In the latter case, the file with the metadata and the profiles also includes a reference to the file that contains the grid information.</w:t>
      </w:r>
    </w:p>
    <w:p w14:paraId="36D901A3" w14:textId="77777777" w:rsidR="002049B5" w:rsidRPr="002049B5" w:rsidRDefault="002049B5" w:rsidP="002049B5">
      <w:pPr>
        <w:pStyle w:val="Heading2"/>
      </w:pPr>
      <w:bookmarkStart w:id="47" w:name="_Toc49512269"/>
      <w:r w:rsidRPr="002049B5">
        <w:t>Binary Format</w:t>
      </w:r>
      <w:bookmarkEnd w:id="47"/>
    </w:p>
    <w:p w14:paraId="3E2097B1" w14:textId="77777777" w:rsidR="002049B5" w:rsidRPr="002049B5" w:rsidRDefault="002049B5" w:rsidP="002049B5">
      <w:r w:rsidRPr="002049B5">
        <w:t xml:space="preserve">In this section, the format of </w:t>
      </w:r>
      <w:proofErr w:type="spellStart"/>
      <w:r w:rsidRPr="002049B5">
        <w:t>GeoTess</w:t>
      </w:r>
      <w:proofErr w:type="spellEnd"/>
      <w:r w:rsidRPr="002049B5">
        <w:t xml:space="preserve"> binary model and grid files is described.  </w:t>
      </w:r>
    </w:p>
    <w:p w14:paraId="0368341A" w14:textId="77777777" w:rsidR="002049B5" w:rsidRPr="002049B5" w:rsidRDefault="002049B5" w:rsidP="002049B5">
      <w:pPr>
        <w:pStyle w:val="Heading3"/>
      </w:pPr>
      <w:bookmarkStart w:id="48" w:name="_Toc49512270"/>
      <w:r w:rsidRPr="002049B5">
        <w:t>Binary Model File</w:t>
      </w:r>
      <w:bookmarkEnd w:id="48"/>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4500"/>
        <w:gridCol w:w="2790"/>
      </w:tblGrid>
      <w:tr w:rsidR="002049B5" w:rsidRPr="002049B5" w14:paraId="3FA8FE67" w14:textId="77777777" w:rsidTr="002049B5">
        <w:trPr>
          <w:cantSplit/>
        </w:trPr>
        <w:tc>
          <w:tcPr>
            <w:tcW w:w="2268" w:type="dxa"/>
          </w:tcPr>
          <w:p w14:paraId="4FA371E8" w14:textId="77777777" w:rsidR="002049B5" w:rsidRPr="002049B5" w:rsidRDefault="002049B5" w:rsidP="002049B5">
            <w:r w:rsidRPr="002049B5">
              <w:t>File identification string</w:t>
            </w:r>
          </w:p>
        </w:tc>
        <w:tc>
          <w:tcPr>
            <w:tcW w:w="4500" w:type="dxa"/>
          </w:tcPr>
          <w:p w14:paraId="4C55AE6B" w14:textId="77777777" w:rsidR="002049B5" w:rsidRPr="002049B5" w:rsidRDefault="002049B5" w:rsidP="002049B5">
            <w:r w:rsidRPr="002049B5">
              <w:t>The 12 characters: GEOTESSMODEL</w:t>
            </w:r>
          </w:p>
        </w:tc>
        <w:tc>
          <w:tcPr>
            <w:tcW w:w="2790" w:type="dxa"/>
          </w:tcPr>
          <w:p w14:paraId="0E11103F" w14:textId="77777777" w:rsidR="002049B5" w:rsidRPr="002049B5" w:rsidRDefault="002049B5" w:rsidP="002049B5">
            <w:proofErr w:type="gramStart"/>
            <w:r w:rsidRPr="002049B5">
              <w:t>12 character</w:t>
            </w:r>
            <w:proofErr w:type="gramEnd"/>
            <w:r w:rsidRPr="002049B5">
              <w:t xml:space="preserve"> string NOT preceded by integer string length</w:t>
            </w:r>
          </w:p>
        </w:tc>
      </w:tr>
      <w:tr w:rsidR="002049B5" w:rsidRPr="002049B5" w14:paraId="7DE5F511" w14:textId="77777777" w:rsidTr="002049B5">
        <w:trPr>
          <w:cantSplit/>
        </w:trPr>
        <w:tc>
          <w:tcPr>
            <w:tcW w:w="2268" w:type="dxa"/>
          </w:tcPr>
          <w:p w14:paraId="51349420" w14:textId="77777777" w:rsidR="002049B5" w:rsidRPr="002049B5" w:rsidRDefault="002049B5" w:rsidP="002049B5">
            <w:r w:rsidRPr="002049B5">
              <w:t>Model file format version number</w:t>
            </w:r>
          </w:p>
        </w:tc>
        <w:tc>
          <w:tcPr>
            <w:tcW w:w="4500" w:type="dxa"/>
          </w:tcPr>
          <w:p w14:paraId="6923803D" w14:textId="77777777" w:rsidR="002049B5" w:rsidRPr="002049B5" w:rsidRDefault="002049B5" w:rsidP="002049B5">
            <w:r w:rsidRPr="002049B5">
              <w:t xml:space="preserve">Model file format version number in range 1 to 65535.   The two least significant bytes store the version number and the two most significant bytes are zero.  This value is also used to determine if the file is stored in big-endian or little-endian format.  </w:t>
            </w:r>
          </w:p>
        </w:tc>
        <w:tc>
          <w:tcPr>
            <w:tcW w:w="2790" w:type="dxa"/>
          </w:tcPr>
          <w:p w14:paraId="11FBA497" w14:textId="77777777" w:rsidR="002049B5" w:rsidRPr="002049B5" w:rsidRDefault="002049B5" w:rsidP="002049B5">
            <w:r w:rsidRPr="002049B5">
              <w:t>4-byte integer in range of 1 to 65535</w:t>
            </w:r>
          </w:p>
        </w:tc>
      </w:tr>
      <w:tr w:rsidR="002049B5" w:rsidRPr="002049B5" w14:paraId="7D7313B0" w14:textId="77777777" w:rsidTr="002049B5">
        <w:trPr>
          <w:cantSplit/>
        </w:trPr>
        <w:tc>
          <w:tcPr>
            <w:tcW w:w="2268" w:type="dxa"/>
          </w:tcPr>
          <w:p w14:paraId="79F78090" w14:textId="77777777" w:rsidR="002049B5" w:rsidRPr="002049B5" w:rsidRDefault="002049B5" w:rsidP="002049B5">
            <w:r w:rsidRPr="002049B5">
              <w:t>Software version</w:t>
            </w:r>
          </w:p>
        </w:tc>
        <w:tc>
          <w:tcPr>
            <w:tcW w:w="4500" w:type="dxa"/>
          </w:tcPr>
          <w:p w14:paraId="270C0A07" w14:textId="77777777" w:rsidR="002049B5" w:rsidRPr="002049B5" w:rsidRDefault="002049B5" w:rsidP="002049B5">
            <w:r w:rsidRPr="002049B5">
              <w:t>The name of the software that was used to generate the content of the model, and its version number</w:t>
            </w:r>
          </w:p>
        </w:tc>
        <w:tc>
          <w:tcPr>
            <w:tcW w:w="2790" w:type="dxa"/>
          </w:tcPr>
          <w:p w14:paraId="13E96FCF" w14:textId="77777777" w:rsidR="002049B5" w:rsidRPr="002049B5" w:rsidRDefault="002049B5" w:rsidP="002049B5">
            <w:r w:rsidRPr="002049B5">
              <w:t>Integer length of string followed by string.</w:t>
            </w:r>
          </w:p>
        </w:tc>
      </w:tr>
      <w:tr w:rsidR="002049B5" w:rsidRPr="002049B5" w14:paraId="0C93E050" w14:textId="77777777" w:rsidTr="002049B5">
        <w:trPr>
          <w:cantSplit/>
        </w:trPr>
        <w:tc>
          <w:tcPr>
            <w:tcW w:w="2268" w:type="dxa"/>
          </w:tcPr>
          <w:p w14:paraId="42C74FAF" w14:textId="77777777" w:rsidR="002049B5" w:rsidRPr="002049B5" w:rsidRDefault="002049B5" w:rsidP="002049B5">
            <w:r w:rsidRPr="002049B5">
              <w:t xml:space="preserve">Date </w:t>
            </w:r>
          </w:p>
        </w:tc>
        <w:tc>
          <w:tcPr>
            <w:tcW w:w="4500" w:type="dxa"/>
          </w:tcPr>
          <w:p w14:paraId="7348B314" w14:textId="77777777" w:rsidR="002049B5" w:rsidRPr="002049B5" w:rsidRDefault="002049B5" w:rsidP="002049B5">
            <w:r w:rsidRPr="002049B5">
              <w:t>The date that the content of the model was generated</w:t>
            </w:r>
          </w:p>
        </w:tc>
        <w:tc>
          <w:tcPr>
            <w:tcW w:w="2790" w:type="dxa"/>
          </w:tcPr>
          <w:p w14:paraId="470B038C" w14:textId="77777777" w:rsidR="002049B5" w:rsidRPr="002049B5" w:rsidRDefault="002049B5" w:rsidP="002049B5">
            <w:r w:rsidRPr="002049B5">
              <w:t>Integer length of string followed by string.</w:t>
            </w:r>
          </w:p>
        </w:tc>
      </w:tr>
      <w:tr w:rsidR="00512756" w:rsidRPr="002049B5" w14:paraId="114CE0C0" w14:textId="77777777" w:rsidTr="002049B5">
        <w:trPr>
          <w:cantSplit/>
        </w:trPr>
        <w:tc>
          <w:tcPr>
            <w:tcW w:w="2268" w:type="dxa"/>
          </w:tcPr>
          <w:p w14:paraId="2011175C" w14:textId="77777777" w:rsidR="00512756" w:rsidRPr="002049B5" w:rsidRDefault="00512756" w:rsidP="002049B5">
            <w:proofErr w:type="spellStart"/>
            <w:r>
              <w:t>EarthShape</w:t>
            </w:r>
            <w:proofErr w:type="spellEnd"/>
          </w:p>
        </w:tc>
        <w:tc>
          <w:tcPr>
            <w:tcW w:w="4500" w:type="dxa"/>
          </w:tcPr>
          <w:p w14:paraId="4AB9E409" w14:textId="77777777" w:rsidR="00512756" w:rsidRPr="002049B5" w:rsidRDefault="00512756" w:rsidP="002049B5">
            <w:r>
              <w:t xml:space="preserve">File format version 2 or greater, only.  The name of the ellipsoid used by </w:t>
            </w:r>
            <w:proofErr w:type="spellStart"/>
            <w:r>
              <w:t>GeoTess</w:t>
            </w:r>
            <w:proofErr w:type="spellEnd"/>
            <w:r>
              <w:t xml:space="preserve">.  Valid options are SPHERE, GRS80, GRS80_RCONST, WGS84, WGS84_RCONST, IERS, IERS_RCONST.  This parameter was not present in model file format 1 (WGS84 was assumed).  </w:t>
            </w:r>
          </w:p>
        </w:tc>
        <w:tc>
          <w:tcPr>
            <w:tcW w:w="2790" w:type="dxa"/>
          </w:tcPr>
          <w:p w14:paraId="586E0F46" w14:textId="77777777" w:rsidR="00512756" w:rsidRPr="002049B5" w:rsidRDefault="00512756" w:rsidP="002049B5">
            <w:r w:rsidRPr="002049B5">
              <w:t>Integer length of string followed by string.</w:t>
            </w:r>
          </w:p>
        </w:tc>
      </w:tr>
      <w:tr w:rsidR="002049B5" w:rsidRPr="002049B5" w14:paraId="4D0396BA" w14:textId="77777777" w:rsidTr="002049B5">
        <w:trPr>
          <w:cantSplit/>
        </w:trPr>
        <w:tc>
          <w:tcPr>
            <w:tcW w:w="2268" w:type="dxa"/>
          </w:tcPr>
          <w:p w14:paraId="4D56E3F1" w14:textId="77777777" w:rsidR="002049B5" w:rsidRPr="002049B5" w:rsidRDefault="002049B5" w:rsidP="002049B5">
            <w:r w:rsidRPr="002049B5">
              <w:lastRenderedPageBreak/>
              <w:t>Model description</w:t>
            </w:r>
          </w:p>
        </w:tc>
        <w:tc>
          <w:tcPr>
            <w:tcW w:w="4500" w:type="dxa"/>
          </w:tcPr>
          <w:p w14:paraId="19736540" w14:textId="77777777" w:rsidR="002049B5" w:rsidRPr="002049B5" w:rsidRDefault="002049B5" w:rsidP="002049B5">
            <w:r w:rsidRPr="002049B5">
              <w:t xml:space="preserve">Model description.  </w:t>
            </w:r>
          </w:p>
        </w:tc>
        <w:tc>
          <w:tcPr>
            <w:tcW w:w="2790" w:type="dxa"/>
          </w:tcPr>
          <w:p w14:paraId="7B0013C6" w14:textId="77777777" w:rsidR="002049B5" w:rsidRPr="002049B5" w:rsidRDefault="002049B5" w:rsidP="002049B5">
            <w:r w:rsidRPr="002049B5">
              <w:t>Integer length of string followed by string.</w:t>
            </w:r>
          </w:p>
        </w:tc>
      </w:tr>
      <w:tr w:rsidR="002049B5" w:rsidRPr="002049B5" w14:paraId="06A1865D" w14:textId="77777777" w:rsidTr="002049B5">
        <w:trPr>
          <w:cantSplit/>
        </w:trPr>
        <w:tc>
          <w:tcPr>
            <w:tcW w:w="2268" w:type="dxa"/>
          </w:tcPr>
          <w:p w14:paraId="1DBA4AE5" w14:textId="77777777" w:rsidR="002049B5" w:rsidRPr="002049B5" w:rsidRDefault="002049B5" w:rsidP="002049B5">
            <w:r w:rsidRPr="002049B5">
              <w:t>Attribute names</w:t>
            </w:r>
          </w:p>
        </w:tc>
        <w:tc>
          <w:tcPr>
            <w:tcW w:w="4500" w:type="dxa"/>
          </w:tcPr>
          <w:p w14:paraId="0ED7E732" w14:textId="77777777" w:rsidR="002049B5" w:rsidRPr="002049B5" w:rsidRDefault="002049B5" w:rsidP="002049B5">
            <w:r w:rsidRPr="002049B5">
              <w:t>A list of the names of all the attributes stored in the model, separated by semi-colons.  Fo</w:t>
            </w:r>
            <w:r w:rsidR="0059455C">
              <w:t>r example: ‘</w:t>
            </w:r>
            <w:proofErr w:type="spellStart"/>
            <w:r w:rsidR="0059455C">
              <w:t>vp</w:t>
            </w:r>
            <w:proofErr w:type="spellEnd"/>
            <w:r w:rsidR="0059455C">
              <w:t xml:space="preserve">; vs; density’.  </w:t>
            </w:r>
          </w:p>
          <w:p w14:paraId="0BCD1EE4" w14:textId="77777777" w:rsidR="002049B5" w:rsidRPr="002049B5" w:rsidRDefault="002049B5" w:rsidP="002049B5">
            <w:proofErr w:type="spellStart"/>
            <w:r w:rsidRPr="002049B5">
              <w:rPr>
                <w:i/>
              </w:rPr>
              <w:t>nAttributes</w:t>
            </w:r>
            <w:proofErr w:type="spellEnd"/>
            <w:r w:rsidRPr="002049B5">
              <w:t xml:space="preserve"> is the number of attributes specified.</w:t>
            </w:r>
          </w:p>
        </w:tc>
        <w:tc>
          <w:tcPr>
            <w:tcW w:w="2790" w:type="dxa"/>
          </w:tcPr>
          <w:p w14:paraId="5726CD5E" w14:textId="77777777" w:rsidR="002049B5" w:rsidRPr="002049B5" w:rsidRDefault="002049B5" w:rsidP="002049B5">
            <w:r w:rsidRPr="002049B5">
              <w:t>Integer length of string followed by string.</w:t>
            </w:r>
          </w:p>
        </w:tc>
      </w:tr>
      <w:tr w:rsidR="002049B5" w:rsidRPr="002049B5" w14:paraId="77C578C3" w14:textId="77777777" w:rsidTr="002049B5">
        <w:trPr>
          <w:cantSplit/>
        </w:trPr>
        <w:tc>
          <w:tcPr>
            <w:tcW w:w="2268" w:type="dxa"/>
          </w:tcPr>
          <w:p w14:paraId="7DAC50E2" w14:textId="77777777" w:rsidR="002049B5" w:rsidRPr="002049B5" w:rsidRDefault="002049B5" w:rsidP="002049B5">
            <w:r w:rsidRPr="002049B5">
              <w:t>Attribute units</w:t>
            </w:r>
          </w:p>
        </w:tc>
        <w:tc>
          <w:tcPr>
            <w:tcW w:w="4500" w:type="dxa"/>
          </w:tcPr>
          <w:p w14:paraId="56A7E9A8" w14:textId="77777777" w:rsidR="002049B5" w:rsidRPr="002049B5" w:rsidRDefault="002049B5" w:rsidP="002049B5">
            <w:proofErr w:type="gramStart"/>
            <w:r w:rsidRPr="002049B5">
              <w:t>The units of the defined attributes,</w:t>
            </w:r>
            <w:proofErr w:type="gramEnd"/>
            <w:r w:rsidRPr="002049B5">
              <w:t xml:space="preserve"> separated by semi-colons.  For example: ‘km/sec; km/sec; g/cc’.  The number of entries must be equal to </w:t>
            </w:r>
            <w:proofErr w:type="spellStart"/>
            <w:r w:rsidRPr="002049B5">
              <w:rPr>
                <w:i/>
              </w:rPr>
              <w:t>nAttributes</w:t>
            </w:r>
            <w:proofErr w:type="spellEnd"/>
            <w:r w:rsidRPr="002049B5">
              <w:t>.</w:t>
            </w:r>
          </w:p>
        </w:tc>
        <w:tc>
          <w:tcPr>
            <w:tcW w:w="2790" w:type="dxa"/>
          </w:tcPr>
          <w:p w14:paraId="02BBC01B" w14:textId="77777777" w:rsidR="002049B5" w:rsidRPr="002049B5" w:rsidRDefault="002049B5" w:rsidP="002049B5">
            <w:r w:rsidRPr="002049B5">
              <w:t>Integer length of string followed by string.</w:t>
            </w:r>
          </w:p>
        </w:tc>
      </w:tr>
      <w:tr w:rsidR="002049B5" w:rsidRPr="002049B5" w14:paraId="1D5442DE" w14:textId="77777777" w:rsidTr="002049B5">
        <w:trPr>
          <w:cantSplit/>
        </w:trPr>
        <w:tc>
          <w:tcPr>
            <w:tcW w:w="2268" w:type="dxa"/>
          </w:tcPr>
          <w:p w14:paraId="6DB6D071" w14:textId="77777777" w:rsidR="002049B5" w:rsidRPr="002049B5" w:rsidRDefault="002049B5" w:rsidP="002049B5">
            <w:r w:rsidRPr="002049B5">
              <w:t>Layer names</w:t>
            </w:r>
          </w:p>
        </w:tc>
        <w:tc>
          <w:tcPr>
            <w:tcW w:w="4500" w:type="dxa"/>
          </w:tcPr>
          <w:p w14:paraId="19677CB5" w14:textId="77777777" w:rsidR="002049B5" w:rsidRPr="002049B5" w:rsidRDefault="002049B5" w:rsidP="002049B5">
            <w:r w:rsidRPr="002049B5">
              <w:t>The names of all the layers that define the model, separated by semi-colons and listed in order of increasing radius. For e</w:t>
            </w:r>
            <w:r w:rsidR="0059455C">
              <w:t xml:space="preserve">xample: ‘core; mantle; crust’. </w:t>
            </w:r>
          </w:p>
          <w:p w14:paraId="3227F6C2" w14:textId="77777777" w:rsidR="002049B5" w:rsidRPr="002049B5" w:rsidRDefault="002049B5" w:rsidP="002049B5">
            <w:proofErr w:type="spellStart"/>
            <w:r w:rsidRPr="002049B5">
              <w:rPr>
                <w:i/>
              </w:rPr>
              <w:t>nLayers</w:t>
            </w:r>
            <w:proofErr w:type="spellEnd"/>
            <w:r w:rsidRPr="002049B5">
              <w:t xml:space="preserve"> is the number of layer names specified.</w:t>
            </w:r>
          </w:p>
        </w:tc>
        <w:tc>
          <w:tcPr>
            <w:tcW w:w="2790" w:type="dxa"/>
          </w:tcPr>
          <w:p w14:paraId="4232437F" w14:textId="77777777" w:rsidR="002049B5" w:rsidRPr="002049B5" w:rsidRDefault="002049B5" w:rsidP="002049B5">
            <w:r w:rsidRPr="002049B5">
              <w:t>Integer length of string followed by string.</w:t>
            </w:r>
          </w:p>
        </w:tc>
      </w:tr>
      <w:tr w:rsidR="002049B5" w:rsidRPr="002049B5" w14:paraId="6C327581" w14:textId="77777777" w:rsidTr="002049B5">
        <w:trPr>
          <w:cantSplit/>
        </w:trPr>
        <w:tc>
          <w:tcPr>
            <w:tcW w:w="2268" w:type="dxa"/>
          </w:tcPr>
          <w:p w14:paraId="44960F6C" w14:textId="77777777" w:rsidR="002049B5" w:rsidRPr="002049B5" w:rsidRDefault="002049B5" w:rsidP="002049B5">
            <w:r w:rsidRPr="002049B5">
              <w:t>Data Object type</w:t>
            </w:r>
          </w:p>
        </w:tc>
        <w:tc>
          <w:tcPr>
            <w:tcW w:w="4500" w:type="dxa"/>
          </w:tcPr>
          <w:p w14:paraId="4BDA74BB" w14:textId="77777777" w:rsidR="002049B5" w:rsidRPr="002049B5" w:rsidRDefault="002049B5" w:rsidP="002049B5">
            <w:r w:rsidRPr="002049B5">
              <w:t>The type of the Data objects stored in this model.  Must be one of DOUBLE, FLOAT,</w:t>
            </w:r>
            <w:r w:rsidR="0059455C">
              <w:t xml:space="preserve"> LONG,</w:t>
            </w:r>
            <w:r w:rsidRPr="002049B5">
              <w:t xml:space="preserve"> INT, SHORT or BYTE.</w:t>
            </w:r>
          </w:p>
        </w:tc>
        <w:tc>
          <w:tcPr>
            <w:tcW w:w="2790" w:type="dxa"/>
          </w:tcPr>
          <w:p w14:paraId="16BD0340" w14:textId="77777777" w:rsidR="002049B5" w:rsidRPr="002049B5" w:rsidRDefault="002049B5" w:rsidP="002049B5">
            <w:r w:rsidRPr="002049B5">
              <w:t>Integer length of string followed by string.</w:t>
            </w:r>
          </w:p>
        </w:tc>
      </w:tr>
      <w:tr w:rsidR="002049B5" w:rsidRPr="002049B5" w14:paraId="7172DABE" w14:textId="77777777" w:rsidTr="002049B5">
        <w:trPr>
          <w:cantSplit/>
        </w:trPr>
        <w:tc>
          <w:tcPr>
            <w:tcW w:w="2268" w:type="dxa"/>
          </w:tcPr>
          <w:p w14:paraId="66D2CC19" w14:textId="77777777" w:rsidR="002049B5" w:rsidRPr="002049B5" w:rsidRDefault="002049B5" w:rsidP="002049B5">
            <w:proofErr w:type="spellStart"/>
            <w:r w:rsidRPr="002049B5">
              <w:t>nVertices</w:t>
            </w:r>
            <w:proofErr w:type="spellEnd"/>
          </w:p>
        </w:tc>
        <w:tc>
          <w:tcPr>
            <w:tcW w:w="4500" w:type="dxa"/>
          </w:tcPr>
          <w:p w14:paraId="3FECCD33" w14:textId="77777777" w:rsidR="002049B5" w:rsidRPr="002049B5" w:rsidRDefault="002049B5" w:rsidP="002049B5">
            <w:r w:rsidRPr="002049B5">
              <w:t>Number of vertices defined in the grid.</w:t>
            </w:r>
          </w:p>
        </w:tc>
        <w:tc>
          <w:tcPr>
            <w:tcW w:w="2790" w:type="dxa"/>
          </w:tcPr>
          <w:p w14:paraId="7A88E980" w14:textId="77777777" w:rsidR="002049B5" w:rsidRPr="002049B5" w:rsidRDefault="002049B5" w:rsidP="002049B5">
            <w:r w:rsidRPr="002049B5">
              <w:t>Integer</w:t>
            </w:r>
          </w:p>
        </w:tc>
      </w:tr>
      <w:tr w:rsidR="002049B5" w:rsidRPr="002049B5" w14:paraId="03625F6F" w14:textId="77777777" w:rsidTr="002049B5">
        <w:trPr>
          <w:cantSplit/>
        </w:trPr>
        <w:tc>
          <w:tcPr>
            <w:tcW w:w="2268" w:type="dxa"/>
          </w:tcPr>
          <w:p w14:paraId="5E3EA5FB" w14:textId="77777777" w:rsidR="002049B5" w:rsidRPr="002049B5" w:rsidRDefault="002049B5" w:rsidP="002049B5">
            <w:r w:rsidRPr="002049B5">
              <w:t xml:space="preserve">Layer index – </w:t>
            </w:r>
            <w:proofErr w:type="spellStart"/>
            <w:r w:rsidRPr="002049B5">
              <w:t>tellellation</w:t>
            </w:r>
            <w:proofErr w:type="spellEnd"/>
            <w:r w:rsidRPr="002049B5">
              <w:t xml:space="preserve"> index map.</w:t>
            </w:r>
          </w:p>
        </w:tc>
        <w:tc>
          <w:tcPr>
            <w:tcW w:w="4500" w:type="dxa"/>
          </w:tcPr>
          <w:p w14:paraId="24726ADF" w14:textId="77777777" w:rsidR="002049B5" w:rsidRPr="002049B5" w:rsidRDefault="002049B5" w:rsidP="002049B5">
            <w:r w:rsidRPr="002049B5">
              <w:t>An integer for each layer in the model specifying the index of the multi-layer tessellation that supports that layer.</w:t>
            </w:r>
          </w:p>
        </w:tc>
        <w:tc>
          <w:tcPr>
            <w:tcW w:w="2790" w:type="dxa"/>
          </w:tcPr>
          <w:p w14:paraId="547ABAF0" w14:textId="77777777" w:rsidR="002049B5" w:rsidRPr="002049B5" w:rsidRDefault="002049B5" w:rsidP="002049B5">
            <w:proofErr w:type="spellStart"/>
            <w:r w:rsidRPr="002049B5">
              <w:rPr>
                <w:i/>
              </w:rPr>
              <w:t>nLayers</w:t>
            </w:r>
            <w:proofErr w:type="spellEnd"/>
            <w:r w:rsidRPr="002049B5">
              <w:t xml:space="preserve"> integers.</w:t>
            </w:r>
          </w:p>
        </w:tc>
      </w:tr>
      <w:tr w:rsidR="002049B5" w:rsidRPr="002049B5" w14:paraId="47B976A5" w14:textId="77777777" w:rsidTr="002049B5">
        <w:trPr>
          <w:cantSplit/>
        </w:trPr>
        <w:tc>
          <w:tcPr>
            <w:tcW w:w="2268" w:type="dxa"/>
          </w:tcPr>
          <w:p w14:paraId="6FF3DB6B" w14:textId="77777777" w:rsidR="002049B5" w:rsidRPr="002049B5" w:rsidRDefault="002049B5" w:rsidP="002049B5">
            <w:r w:rsidRPr="002049B5">
              <w:t>Profile objects</w:t>
            </w:r>
          </w:p>
        </w:tc>
        <w:tc>
          <w:tcPr>
            <w:tcW w:w="4500" w:type="dxa"/>
          </w:tcPr>
          <w:p w14:paraId="79359D9D" w14:textId="77777777" w:rsidR="002049B5" w:rsidRPr="002049B5" w:rsidRDefault="002049B5" w:rsidP="002049B5">
            <w:r w:rsidRPr="002049B5">
              <w:t>A Profile object for each layer at each vertex in the model.  See section Profiles for Profile definitions.</w:t>
            </w:r>
          </w:p>
        </w:tc>
        <w:tc>
          <w:tcPr>
            <w:tcW w:w="2790" w:type="dxa"/>
          </w:tcPr>
          <w:p w14:paraId="18EC9915" w14:textId="77777777" w:rsidR="002049B5" w:rsidRPr="002049B5" w:rsidRDefault="002049B5" w:rsidP="002049B5">
            <w:proofErr w:type="spellStart"/>
            <w:r w:rsidRPr="002049B5">
              <w:rPr>
                <w:i/>
              </w:rPr>
              <w:t>nVertices</w:t>
            </w:r>
            <w:proofErr w:type="spellEnd"/>
            <w:r w:rsidRPr="002049B5">
              <w:t xml:space="preserve"> * </w:t>
            </w:r>
            <w:proofErr w:type="spellStart"/>
            <w:r w:rsidRPr="002049B5">
              <w:rPr>
                <w:i/>
              </w:rPr>
              <w:t>nLayers</w:t>
            </w:r>
            <w:proofErr w:type="spellEnd"/>
            <w:r w:rsidRPr="002049B5">
              <w:t xml:space="preserve"> Profile objects.  Layer index varies fastest.  Profiles associated with the same vertex are listed in order that increases with radius.</w:t>
            </w:r>
          </w:p>
        </w:tc>
      </w:tr>
      <w:tr w:rsidR="002049B5" w:rsidRPr="002049B5" w14:paraId="1683F7CF" w14:textId="77777777" w:rsidTr="002049B5">
        <w:trPr>
          <w:cantSplit/>
        </w:trPr>
        <w:tc>
          <w:tcPr>
            <w:tcW w:w="2268" w:type="dxa"/>
          </w:tcPr>
          <w:p w14:paraId="310984BD" w14:textId="77777777" w:rsidR="002049B5" w:rsidRPr="002049B5" w:rsidRDefault="002049B5" w:rsidP="002049B5">
            <w:r w:rsidRPr="002049B5">
              <w:t>Grid file specifier</w:t>
            </w:r>
          </w:p>
        </w:tc>
        <w:tc>
          <w:tcPr>
            <w:tcW w:w="4500" w:type="dxa"/>
          </w:tcPr>
          <w:p w14:paraId="5536169C" w14:textId="77777777" w:rsidR="002049B5" w:rsidRPr="002049B5" w:rsidRDefault="002049B5" w:rsidP="002049B5">
            <w:r w:rsidRPr="002049B5">
              <w:t xml:space="preserve">String specifying the file in which the grid information is stored.  If the grid file specifier is the single character ‘*’, then the grid information is stored in the same file as the model data, immediately following the </w:t>
            </w:r>
            <w:proofErr w:type="spellStart"/>
            <w:r w:rsidRPr="002049B5">
              <w:t>gridID</w:t>
            </w:r>
            <w:proofErr w:type="spellEnd"/>
            <w:r w:rsidRPr="002049B5">
              <w:t>.  Otherwise, the grid file specifier indicates the name of the file that contains the grid information.</w:t>
            </w:r>
          </w:p>
        </w:tc>
        <w:tc>
          <w:tcPr>
            <w:tcW w:w="2790" w:type="dxa"/>
          </w:tcPr>
          <w:p w14:paraId="170E313F" w14:textId="77777777" w:rsidR="002049B5" w:rsidRPr="002049B5" w:rsidRDefault="002049B5" w:rsidP="002049B5">
            <w:r w:rsidRPr="002049B5">
              <w:t>Integer length of string followed by string.</w:t>
            </w:r>
          </w:p>
        </w:tc>
      </w:tr>
      <w:tr w:rsidR="002049B5" w:rsidRPr="002049B5" w14:paraId="6451205B" w14:textId="77777777" w:rsidTr="002049B5">
        <w:trPr>
          <w:cantSplit/>
        </w:trPr>
        <w:tc>
          <w:tcPr>
            <w:tcW w:w="2268" w:type="dxa"/>
          </w:tcPr>
          <w:p w14:paraId="5FC68355" w14:textId="77777777" w:rsidR="002049B5" w:rsidRPr="002049B5" w:rsidRDefault="002049B5" w:rsidP="002049B5">
            <w:proofErr w:type="spellStart"/>
            <w:r w:rsidRPr="002049B5">
              <w:lastRenderedPageBreak/>
              <w:t>gridID</w:t>
            </w:r>
            <w:proofErr w:type="spellEnd"/>
          </w:p>
        </w:tc>
        <w:tc>
          <w:tcPr>
            <w:tcW w:w="4500" w:type="dxa"/>
          </w:tcPr>
          <w:p w14:paraId="5DA94A7D" w14:textId="77777777" w:rsidR="002049B5" w:rsidRPr="002049B5" w:rsidRDefault="002049B5" w:rsidP="002049B5">
            <w:r w:rsidRPr="002049B5">
              <w:t xml:space="preserve">Every grid has a unique </w:t>
            </w:r>
            <w:proofErr w:type="spellStart"/>
            <w:r w:rsidRPr="002049B5">
              <w:t>gridID</w:t>
            </w:r>
            <w:proofErr w:type="spellEnd"/>
            <w:r w:rsidRPr="002049B5">
              <w:t xml:space="preserve"> that is stored in both the grid file and in all the model files that use that grid.  When the model and grid are loaded, a check is performed to ensure that the two </w:t>
            </w:r>
            <w:proofErr w:type="spellStart"/>
            <w:r w:rsidRPr="002049B5">
              <w:t>gridIDs</w:t>
            </w:r>
            <w:proofErr w:type="spellEnd"/>
            <w:r w:rsidRPr="002049B5">
              <w:t xml:space="preserve"> match exactly.  While any string can be used as a </w:t>
            </w:r>
            <w:proofErr w:type="spellStart"/>
            <w:r w:rsidRPr="002049B5">
              <w:t>gridID</w:t>
            </w:r>
            <w:proofErr w:type="spellEnd"/>
            <w:r w:rsidRPr="002049B5">
              <w:t>, an MD5 hash of the vertices, triangle indices, level indices and tessellation indices is an excellent choice.</w:t>
            </w:r>
          </w:p>
        </w:tc>
        <w:tc>
          <w:tcPr>
            <w:tcW w:w="2790" w:type="dxa"/>
          </w:tcPr>
          <w:p w14:paraId="429B8BDB" w14:textId="77777777" w:rsidR="002049B5" w:rsidRPr="002049B5" w:rsidRDefault="002049B5" w:rsidP="002049B5">
            <w:r w:rsidRPr="002049B5">
              <w:t>Integer length of string followed by string.</w:t>
            </w:r>
          </w:p>
        </w:tc>
      </w:tr>
    </w:tbl>
    <w:p w14:paraId="17532E0F" w14:textId="77777777" w:rsidR="002049B5" w:rsidRPr="002049B5" w:rsidRDefault="002049B5" w:rsidP="002049B5"/>
    <w:p w14:paraId="6D1AB79C" w14:textId="77777777" w:rsidR="002049B5" w:rsidRPr="002049B5" w:rsidRDefault="002049B5" w:rsidP="002049B5">
      <w:pPr>
        <w:pStyle w:val="Heading3"/>
      </w:pPr>
      <w:bookmarkStart w:id="49" w:name="_Toc49512271"/>
      <w:r w:rsidRPr="002049B5">
        <w:t>Binary Profile Objects</w:t>
      </w:r>
      <w:bookmarkEnd w:id="49"/>
    </w:p>
    <w:p w14:paraId="3502C46C" w14:textId="77777777" w:rsidR="002049B5" w:rsidRPr="002049B5" w:rsidRDefault="002049B5" w:rsidP="002049B5"/>
    <w:p w14:paraId="46363AAD" w14:textId="77777777" w:rsidR="002049B5" w:rsidRPr="002049B5" w:rsidRDefault="002049B5" w:rsidP="002049B5">
      <w:proofErr w:type="spellStart"/>
      <w:r w:rsidRPr="002049B5">
        <w:rPr>
          <w:b/>
        </w:rPr>
        <w:t>ProfileEmpty</w:t>
      </w:r>
      <w:proofErr w:type="spellEnd"/>
      <w:r w:rsidRPr="002049B5">
        <w:t xml:space="preserve"> – Profile object consisting of a bottom and top radius but no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1"/>
        <w:gridCol w:w="4219"/>
        <w:gridCol w:w="2890"/>
      </w:tblGrid>
      <w:tr w:rsidR="002049B5" w:rsidRPr="002049B5" w14:paraId="64F3E466" w14:textId="77777777" w:rsidTr="002049B5">
        <w:tc>
          <w:tcPr>
            <w:tcW w:w="2268" w:type="dxa"/>
          </w:tcPr>
          <w:p w14:paraId="2975D7B7" w14:textId="77777777" w:rsidR="002049B5" w:rsidRPr="002049B5" w:rsidRDefault="002049B5" w:rsidP="002049B5">
            <w:r w:rsidRPr="002049B5">
              <w:t>Profile type index</w:t>
            </w:r>
          </w:p>
        </w:tc>
        <w:tc>
          <w:tcPr>
            <w:tcW w:w="4320" w:type="dxa"/>
          </w:tcPr>
          <w:p w14:paraId="28E14B4B" w14:textId="77777777" w:rsidR="002049B5" w:rsidRPr="002049B5" w:rsidRDefault="002049B5" w:rsidP="002049B5">
            <w:proofErr w:type="spellStart"/>
            <w:r w:rsidRPr="002049B5">
              <w:t>ProfileEmpty</w:t>
            </w:r>
            <w:proofErr w:type="spellEnd"/>
            <w:r w:rsidRPr="002049B5">
              <w:t xml:space="preserve"> objects have index 0</w:t>
            </w:r>
          </w:p>
        </w:tc>
        <w:tc>
          <w:tcPr>
            <w:tcW w:w="2970" w:type="dxa"/>
          </w:tcPr>
          <w:p w14:paraId="66123E7B" w14:textId="77777777" w:rsidR="002049B5" w:rsidRPr="002049B5" w:rsidRDefault="002049B5" w:rsidP="002049B5">
            <w:r w:rsidRPr="002049B5">
              <w:t>Byte 0</w:t>
            </w:r>
          </w:p>
        </w:tc>
      </w:tr>
      <w:tr w:rsidR="002049B5" w:rsidRPr="002049B5" w14:paraId="56B05BB6" w14:textId="77777777" w:rsidTr="002049B5">
        <w:tc>
          <w:tcPr>
            <w:tcW w:w="2268" w:type="dxa"/>
          </w:tcPr>
          <w:p w14:paraId="7B8E1696" w14:textId="77777777" w:rsidR="002049B5" w:rsidRPr="002049B5" w:rsidRDefault="002049B5" w:rsidP="002049B5">
            <w:proofErr w:type="spellStart"/>
            <w:r w:rsidRPr="002049B5">
              <w:t>radiusBottom</w:t>
            </w:r>
            <w:proofErr w:type="spellEnd"/>
          </w:p>
        </w:tc>
        <w:tc>
          <w:tcPr>
            <w:tcW w:w="4320" w:type="dxa"/>
          </w:tcPr>
          <w:p w14:paraId="15056A29" w14:textId="77777777" w:rsidR="002049B5" w:rsidRPr="002049B5" w:rsidRDefault="002049B5" w:rsidP="002049B5">
            <w:r w:rsidRPr="002049B5">
              <w:t>Radius at the bottom of the profile, in km</w:t>
            </w:r>
          </w:p>
        </w:tc>
        <w:tc>
          <w:tcPr>
            <w:tcW w:w="2970" w:type="dxa"/>
          </w:tcPr>
          <w:p w14:paraId="0BC66F81" w14:textId="77777777" w:rsidR="002049B5" w:rsidRPr="002049B5" w:rsidRDefault="002049B5" w:rsidP="002049B5">
            <w:r w:rsidRPr="002049B5">
              <w:t>Float</w:t>
            </w:r>
          </w:p>
        </w:tc>
      </w:tr>
      <w:tr w:rsidR="002049B5" w:rsidRPr="002049B5" w14:paraId="3A931692" w14:textId="77777777" w:rsidTr="002049B5">
        <w:tc>
          <w:tcPr>
            <w:tcW w:w="2268" w:type="dxa"/>
          </w:tcPr>
          <w:p w14:paraId="46BB49A1" w14:textId="77777777" w:rsidR="002049B5" w:rsidRPr="002049B5" w:rsidRDefault="002049B5" w:rsidP="002049B5">
            <w:proofErr w:type="spellStart"/>
            <w:r w:rsidRPr="002049B5">
              <w:t>radiusTop</w:t>
            </w:r>
            <w:proofErr w:type="spellEnd"/>
          </w:p>
        </w:tc>
        <w:tc>
          <w:tcPr>
            <w:tcW w:w="4320" w:type="dxa"/>
          </w:tcPr>
          <w:p w14:paraId="1A0490A3" w14:textId="77777777" w:rsidR="002049B5" w:rsidRPr="002049B5" w:rsidRDefault="002049B5" w:rsidP="002049B5">
            <w:r w:rsidRPr="002049B5">
              <w:t>Radius at the top of the profile, in km</w:t>
            </w:r>
          </w:p>
        </w:tc>
        <w:tc>
          <w:tcPr>
            <w:tcW w:w="2970" w:type="dxa"/>
          </w:tcPr>
          <w:p w14:paraId="3C2D8D50" w14:textId="77777777" w:rsidR="002049B5" w:rsidRPr="002049B5" w:rsidRDefault="002049B5" w:rsidP="002049B5">
            <w:r w:rsidRPr="002049B5">
              <w:t>Float</w:t>
            </w:r>
          </w:p>
        </w:tc>
      </w:tr>
    </w:tbl>
    <w:p w14:paraId="37D5B715" w14:textId="77777777" w:rsidR="002049B5" w:rsidRPr="002049B5" w:rsidRDefault="002049B5" w:rsidP="002049B5"/>
    <w:p w14:paraId="1CDD6484" w14:textId="77777777" w:rsidR="002049B5" w:rsidRPr="002049B5" w:rsidRDefault="002049B5" w:rsidP="002049B5">
      <w:proofErr w:type="spellStart"/>
      <w:r w:rsidRPr="002049B5">
        <w:rPr>
          <w:b/>
        </w:rPr>
        <w:t>ProfileThin</w:t>
      </w:r>
      <w:proofErr w:type="spellEnd"/>
      <w:r w:rsidRPr="002049B5">
        <w:t xml:space="preserve"> – Profile object that represents a zero-thickness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3"/>
        <w:gridCol w:w="4225"/>
        <w:gridCol w:w="2902"/>
      </w:tblGrid>
      <w:tr w:rsidR="002049B5" w:rsidRPr="002049B5" w14:paraId="0255138E" w14:textId="77777777" w:rsidTr="002049B5">
        <w:tc>
          <w:tcPr>
            <w:tcW w:w="2268" w:type="dxa"/>
          </w:tcPr>
          <w:p w14:paraId="7465E528" w14:textId="77777777" w:rsidR="002049B5" w:rsidRPr="002049B5" w:rsidRDefault="002049B5" w:rsidP="002049B5">
            <w:r w:rsidRPr="002049B5">
              <w:t>Profile type index</w:t>
            </w:r>
          </w:p>
        </w:tc>
        <w:tc>
          <w:tcPr>
            <w:tcW w:w="4320" w:type="dxa"/>
          </w:tcPr>
          <w:p w14:paraId="04151B22" w14:textId="77777777" w:rsidR="002049B5" w:rsidRPr="002049B5" w:rsidRDefault="002049B5" w:rsidP="002049B5">
            <w:proofErr w:type="spellStart"/>
            <w:r w:rsidRPr="002049B5">
              <w:t>ProfileThin</w:t>
            </w:r>
            <w:proofErr w:type="spellEnd"/>
            <w:r w:rsidRPr="002049B5">
              <w:t xml:space="preserve"> objects have index 1</w:t>
            </w:r>
          </w:p>
        </w:tc>
        <w:tc>
          <w:tcPr>
            <w:tcW w:w="2970" w:type="dxa"/>
          </w:tcPr>
          <w:p w14:paraId="38BE9489" w14:textId="77777777" w:rsidR="002049B5" w:rsidRPr="002049B5" w:rsidRDefault="002049B5" w:rsidP="002049B5">
            <w:r w:rsidRPr="002049B5">
              <w:t>Byte 1</w:t>
            </w:r>
          </w:p>
        </w:tc>
      </w:tr>
      <w:tr w:rsidR="002049B5" w:rsidRPr="002049B5" w14:paraId="31817F6D" w14:textId="77777777" w:rsidTr="002049B5">
        <w:tc>
          <w:tcPr>
            <w:tcW w:w="2268" w:type="dxa"/>
          </w:tcPr>
          <w:p w14:paraId="14DBE284" w14:textId="77777777" w:rsidR="002049B5" w:rsidRPr="002049B5" w:rsidRDefault="002049B5" w:rsidP="002049B5">
            <w:r w:rsidRPr="002049B5">
              <w:t>Radius</w:t>
            </w:r>
          </w:p>
        </w:tc>
        <w:tc>
          <w:tcPr>
            <w:tcW w:w="4320" w:type="dxa"/>
          </w:tcPr>
          <w:p w14:paraId="528D90B6" w14:textId="77777777" w:rsidR="002049B5" w:rsidRPr="002049B5" w:rsidRDefault="002049B5" w:rsidP="002049B5">
            <w:r w:rsidRPr="002049B5">
              <w:t xml:space="preserve">Radius of the profile, in km.  </w:t>
            </w:r>
          </w:p>
        </w:tc>
        <w:tc>
          <w:tcPr>
            <w:tcW w:w="2970" w:type="dxa"/>
          </w:tcPr>
          <w:p w14:paraId="1BF56DC9" w14:textId="77777777" w:rsidR="002049B5" w:rsidRPr="002049B5" w:rsidRDefault="002049B5" w:rsidP="002049B5">
            <w:r w:rsidRPr="002049B5">
              <w:t>Float</w:t>
            </w:r>
          </w:p>
        </w:tc>
      </w:tr>
      <w:tr w:rsidR="002049B5" w:rsidRPr="002049B5" w14:paraId="17BCF289" w14:textId="77777777" w:rsidTr="002049B5">
        <w:tc>
          <w:tcPr>
            <w:tcW w:w="2268" w:type="dxa"/>
          </w:tcPr>
          <w:p w14:paraId="50025668" w14:textId="77777777" w:rsidR="002049B5" w:rsidRPr="002049B5" w:rsidRDefault="002049B5" w:rsidP="002049B5">
            <w:r w:rsidRPr="002049B5">
              <w:t>Data</w:t>
            </w:r>
          </w:p>
        </w:tc>
        <w:tc>
          <w:tcPr>
            <w:tcW w:w="4320" w:type="dxa"/>
          </w:tcPr>
          <w:p w14:paraId="04B9BD82" w14:textId="77777777" w:rsidR="002049B5" w:rsidRPr="002049B5" w:rsidRDefault="002049B5" w:rsidP="002049B5">
            <w:r w:rsidRPr="002049B5">
              <w:t>Data object associated with this profile</w:t>
            </w:r>
          </w:p>
        </w:tc>
        <w:tc>
          <w:tcPr>
            <w:tcW w:w="2970" w:type="dxa"/>
          </w:tcPr>
          <w:p w14:paraId="64A7E304" w14:textId="77777777" w:rsidR="002049B5" w:rsidRPr="002049B5" w:rsidRDefault="002049B5" w:rsidP="002049B5">
            <w:r w:rsidRPr="002049B5">
              <w:t xml:space="preserve">Data object </w:t>
            </w:r>
          </w:p>
        </w:tc>
      </w:tr>
    </w:tbl>
    <w:p w14:paraId="46B142B1" w14:textId="77777777" w:rsidR="002049B5" w:rsidRPr="002049B5" w:rsidRDefault="002049B5" w:rsidP="002049B5"/>
    <w:p w14:paraId="195860BC" w14:textId="77777777" w:rsidR="002049B5" w:rsidRPr="002049B5" w:rsidRDefault="002049B5" w:rsidP="002049B5">
      <w:proofErr w:type="spellStart"/>
      <w:r w:rsidRPr="002049B5">
        <w:rPr>
          <w:b/>
        </w:rPr>
        <w:t>ProfileConstant</w:t>
      </w:r>
      <w:proofErr w:type="spellEnd"/>
      <w:r w:rsidRPr="002049B5">
        <w:t xml:space="preserve"> – A finite thickness profile characterized by a single data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0"/>
        <w:gridCol w:w="4221"/>
        <w:gridCol w:w="2889"/>
      </w:tblGrid>
      <w:tr w:rsidR="002049B5" w:rsidRPr="002049B5" w14:paraId="5B874A6E" w14:textId="77777777" w:rsidTr="002049B5">
        <w:tc>
          <w:tcPr>
            <w:tcW w:w="2268" w:type="dxa"/>
          </w:tcPr>
          <w:p w14:paraId="6E83DD5E" w14:textId="77777777" w:rsidR="002049B5" w:rsidRPr="002049B5" w:rsidRDefault="002049B5" w:rsidP="002049B5">
            <w:r w:rsidRPr="002049B5">
              <w:t>Profile type index</w:t>
            </w:r>
          </w:p>
        </w:tc>
        <w:tc>
          <w:tcPr>
            <w:tcW w:w="4320" w:type="dxa"/>
          </w:tcPr>
          <w:p w14:paraId="53D04D84" w14:textId="77777777" w:rsidR="002049B5" w:rsidRPr="002049B5" w:rsidRDefault="002049B5" w:rsidP="002049B5">
            <w:proofErr w:type="spellStart"/>
            <w:r w:rsidRPr="002049B5">
              <w:t>ProfileConstant</w:t>
            </w:r>
            <w:proofErr w:type="spellEnd"/>
            <w:r w:rsidRPr="002049B5">
              <w:t xml:space="preserve"> objects have index 2</w:t>
            </w:r>
          </w:p>
        </w:tc>
        <w:tc>
          <w:tcPr>
            <w:tcW w:w="2970" w:type="dxa"/>
          </w:tcPr>
          <w:p w14:paraId="793AB038" w14:textId="77777777" w:rsidR="002049B5" w:rsidRPr="002049B5" w:rsidRDefault="002049B5" w:rsidP="002049B5">
            <w:r w:rsidRPr="002049B5">
              <w:t>Byte 2</w:t>
            </w:r>
          </w:p>
        </w:tc>
      </w:tr>
      <w:tr w:rsidR="002049B5" w:rsidRPr="002049B5" w14:paraId="4588D5EC" w14:textId="77777777" w:rsidTr="002049B5">
        <w:tc>
          <w:tcPr>
            <w:tcW w:w="2268" w:type="dxa"/>
          </w:tcPr>
          <w:p w14:paraId="703F41FD" w14:textId="77777777" w:rsidR="002049B5" w:rsidRPr="002049B5" w:rsidRDefault="002049B5" w:rsidP="002049B5">
            <w:proofErr w:type="spellStart"/>
            <w:r w:rsidRPr="002049B5">
              <w:t>radiusBottom</w:t>
            </w:r>
            <w:proofErr w:type="spellEnd"/>
          </w:p>
        </w:tc>
        <w:tc>
          <w:tcPr>
            <w:tcW w:w="4320" w:type="dxa"/>
          </w:tcPr>
          <w:p w14:paraId="45D3738E" w14:textId="77777777" w:rsidR="002049B5" w:rsidRPr="002049B5" w:rsidRDefault="002049B5" w:rsidP="002049B5">
            <w:r w:rsidRPr="002049B5">
              <w:t>Radius at the bottom of the profile, in km</w:t>
            </w:r>
          </w:p>
        </w:tc>
        <w:tc>
          <w:tcPr>
            <w:tcW w:w="2970" w:type="dxa"/>
          </w:tcPr>
          <w:p w14:paraId="5C04F71C" w14:textId="77777777" w:rsidR="002049B5" w:rsidRPr="002049B5" w:rsidRDefault="002049B5" w:rsidP="002049B5">
            <w:r w:rsidRPr="002049B5">
              <w:t>Float</w:t>
            </w:r>
          </w:p>
        </w:tc>
      </w:tr>
      <w:tr w:rsidR="002049B5" w:rsidRPr="002049B5" w14:paraId="3DF86794" w14:textId="77777777" w:rsidTr="002049B5">
        <w:tc>
          <w:tcPr>
            <w:tcW w:w="2268" w:type="dxa"/>
          </w:tcPr>
          <w:p w14:paraId="2D839607" w14:textId="77777777" w:rsidR="002049B5" w:rsidRPr="002049B5" w:rsidRDefault="002049B5" w:rsidP="002049B5">
            <w:proofErr w:type="spellStart"/>
            <w:r w:rsidRPr="002049B5">
              <w:t>radiusTop</w:t>
            </w:r>
            <w:proofErr w:type="spellEnd"/>
          </w:p>
        </w:tc>
        <w:tc>
          <w:tcPr>
            <w:tcW w:w="4320" w:type="dxa"/>
          </w:tcPr>
          <w:p w14:paraId="2C1F5579" w14:textId="77777777" w:rsidR="002049B5" w:rsidRPr="002049B5" w:rsidRDefault="002049B5" w:rsidP="002049B5">
            <w:r w:rsidRPr="002049B5">
              <w:t>Radius at the top of the profile, in km</w:t>
            </w:r>
          </w:p>
        </w:tc>
        <w:tc>
          <w:tcPr>
            <w:tcW w:w="2970" w:type="dxa"/>
          </w:tcPr>
          <w:p w14:paraId="491ECF02" w14:textId="77777777" w:rsidR="002049B5" w:rsidRPr="002049B5" w:rsidRDefault="002049B5" w:rsidP="002049B5">
            <w:r w:rsidRPr="002049B5">
              <w:t>Float</w:t>
            </w:r>
          </w:p>
        </w:tc>
      </w:tr>
      <w:tr w:rsidR="002049B5" w:rsidRPr="002049B5" w14:paraId="0E3C1715" w14:textId="77777777" w:rsidTr="002049B5">
        <w:tc>
          <w:tcPr>
            <w:tcW w:w="2268" w:type="dxa"/>
          </w:tcPr>
          <w:p w14:paraId="7DAA6929" w14:textId="77777777" w:rsidR="002049B5" w:rsidRPr="002049B5" w:rsidRDefault="002049B5" w:rsidP="002049B5">
            <w:r w:rsidRPr="002049B5">
              <w:t>Data</w:t>
            </w:r>
          </w:p>
        </w:tc>
        <w:tc>
          <w:tcPr>
            <w:tcW w:w="4320" w:type="dxa"/>
          </w:tcPr>
          <w:p w14:paraId="0D914647" w14:textId="77777777" w:rsidR="002049B5" w:rsidRPr="002049B5" w:rsidRDefault="002049B5" w:rsidP="002049B5">
            <w:r w:rsidRPr="002049B5">
              <w:t>Data object associated with this profile</w:t>
            </w:r>
          </w:p>
        </w:tc>
        <w:tc>
          <w:tcPr>
            <w:tcW w:w="2970" w:type="dxa"/>
          </w:tcPr>
          <w:p w14:paraId="1941D95A" w14:textId="77777777" w:rsidR="002049B5" w:rsidRPr="002049B5" w:rsidRDefault="002049B5" w:rsidP="002049B5">
            <w:r w:rsidRPr="002049B5">
              <w:t xml:space="preserve">Data object </w:t>
            </w:r>
          </w:p>
        </w:tc>
      </w:tr>
    </w:tbl>
    <w:p w14:paraId="324E3BC0" w14:textId="77777777" w:rsidR="002049B5" w:rsidRPr="002049B5" w:rsidRDefault="002049B5" w:rsidP="002049B5">
      <w:pPr>
        <w:rPr>
          <w:b/>
        </w:rPr>
      </w:pPr>
    </w:p>
    <w:p w14:paraId="7E56F449" w14:textId="77777777" w:rsidR="002049B5" w:rsidRPr="002049B5" w:rsidRDefault="002049B5" w:rsidP="002049B5">
      <w:proofErr w:type="spellStart"/>
      <w:r w:rsidRPr="002049B5">
        <w:rPr>
          <w:b/>
        </w:rPr>
        <w:t>ProfileNPoints</w:t>
      </w:r>
      <w:proofErr w:type="spellEnd"/>
      <w:r w:rsidRPr="002049B5">
        <w:t xml:space="preserve"> – A profile object comprised of two or more radii and an equal number of data objects.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9"/>
        <w:gridCol w:w="4219"/>
        <w:gridCol w:w="2912"/>
      </w:tblGrid>
      <w:tr w:rsidR="002049B5" w:rsidRPr="002049B5" w14:paraId="6A65187F" w14:textId="77777777" w:rsidTr="002049B5">
        <w:tc>
          <w:tcPr>
            <w:tcW w:w="2268" w:type="dxa"/>
          </w:tcPr>
          <w:p w14:paraId="68E695EB" w14:textId="77777777" w:rsidR="002049B5" w:rsidRPr="002049B5" w:rsidRDefault="002049B5" w:rsidP="002049B5">
            <w:r w:rsidRPr="002049B5">
              <w:lastRenderedPageBreak/>
              <w:t>Profile type index</w:t>
            </w:r>
          </w:p>
        </w:tc>
        <w:tc>
          <w:tcPr>
            <w:tcW w:w="4320" w:type="dxa"/>
          </w:tcPr>
          <w:p w14:paraId="71124CE2" w14:textId="77777777" w:rsidR="002049B5" w:rsidRPr="002049B5" w:rsidRDefault="002049B5" w:rsidP="002049B5">
            <w:proofErr w:type="spellStart"/>
            <w:r w:rsidRPr="002049B5">
              <w:t>ProfileNPoints</w:t>
            </w:r>
            <w:proofErr w:type="spellEnd"/>
            <w:r w:rsidRPr="002049B5">
              <w:t xml:space="preserve"> objects have index 3</w:t>
            </w:r>
          </w:p>
        </w:tc>
        <w:tc>
          <w:tcPr>
            <w:tcW w:w="2970" w:type="dxa"/>
          </w:tcPr>
          <w:p w14:paraId="661C653F" w14:textId="77777777" w:rsidR="002049B5" w:rsidRPr="002049B5" w:rsidRDefault="002049B5" w:rsidP="002049B5">
            <w:r w:rsidRPr="002049B5">
              <w:t>Byte 3</w:t>
            </w:r>
          </w:p>
        </w:tc>
      </w:tr>
      <w:tr w:rsidR="002049B5" w:rsidRPr="002049B5" w14:paraId="5390B53E" w14:textId="77777777" w:rsidTr="002049B5">
        <w:tc>
          <w:tcPr>
            <w:tcW w:w="2268" w:type="dxa"/>
          </w:tcPr>
          <w:p w14:paraId="4369AE95" w14:textId="77777777" w:rsidR="002049B5" w:rsidRPr="002049B5" w:rsidRDefault="002049B5" w:rsidP="002049B5">
            <w:proofErr w:type="spellStart"/>
            <w:r w:rsidRPr="002049B5">
              <w:t>nNodes</w:t>
            </w:r>
            <w:proofErr w:type="spellEnd"/>
          </w:p>
        </w:tc>
        <w:tc>
          <w:tcPr>
            <w:tcW w:w="4320" w:type="dxa"/>
          </w:tcPr>
          <w:p w14:paraId="485B59ED" w14:textId="77777777" w:rsidR="002049B5" w:rsidRPr="002049B5" w:rsidRDefault="002049B5" w:rsidP="002049B5">
            <w:r w:rsidRPr="002049B5">
              <w:t>Number of nodes on profile</w:t>
            </w:r>
          </w:p>
        </w:tc>
        <w:tc>
          <w:tcPr>
            <w:tcW w:w="2970" w:type="dxa"/>
          </w:tcPr>
          <w:p w14:paraId="7395C418" w14:textId="77777777" w:rsidR="002049B5" w:rsidRPr="002049B5" w:rsidRDefault="002049B5" w:rsidP="002049B5">
            <w:r w:rsidRPr="002049B5">
              <w:t>Integer</w:t>
            </w:r>
          </w:p>
        </w:tc>
      </w:tr>
      <w:tr w:rsidR="002049B5" w:rsidRPr="002049B5" w14:paraId="2446C6B7" w14:textId="77777777" w:rsidTr="002049B5">
        <w:tc>
          <w:tcPr>
            <w:tcW w:w="2268" w:type="dxa"/>
          </w:tcPr>
          <w:p w14:paraId="7185F458" w14:textId="77777777" w:rsidR="002049B5" w:rsidRPr="002049B5" w:rsidRDefault="002049B5" w:rsidP="002049B5">
            <w:r w:rsidRPr="002049B5">
              <w:t>Radius values and Data objects</w:t>
            </w:r>
          </w:p>
        </w:tc>
        <w:tc>
          <w:tcPr>
            <w:tcW w:w="4320" w:type="dxa"/>
          </w:tcPr>
          <w:p w14:paraId="3AFBD898" w14:textId="77777777" w:rsidR="002049B5" w:rsidRPr="002049B5" w:rsidRDefault="002049B5" w:rsidP="002049B5">
            <w:r w:rsidRPr="002049B5">
              <w:t>Radius values and Data objects</w:t>
            </w:r>
          </w:p>
        </w:tc>
        <w:tc>
          <w:tcPr>
            <w:tcW w:w="2970" w:type="dxa"/>
          </w:tcPr>
          <w:p w14:paraId="6AB1062C" w14:textId="77777777" w:rsidR="002049B5" w:rsidRPr="002049B5" w:rsidRDefault="002049B5" w:rsidP="002049B5">
            <w:proofErr w:type="gramStart"/>
            <w:r w:rsidRPr="002049B5">
              <w:t>Float,</w:t>
            </w:r>
            <w:proofErr w:type="gramEnd"/>
            <w:r w:rsidRPr="002049B5">
              <w:t xml:space="preserve"> followed by a Data object.  This combination is repeated </w:t>
            </w:r>
            <w:proofErr w:type="spellStart"/>
            <w:r w:rsidRPr="002049B5">
              <w:rPr>
                <w:i/>
              </w:rPr>
              <w:t>nNodes</w:t>
            </w:r>
            <w:proofErr w:type="spellEnd"/>
            <w:r w:rsidRPr="002049B5">
              <w:t xml:space="preserve"> times.</w:t>
            </w:r>
          </w:p>
        </w:tc>
      </w:tr>
    </w:tbl>
    <w:p w14:paraId="4A421034" w14:textId="77777777" w:rsidR="002049B5" w:rsidRPr="002049B5" w:rsidRDefault="002049B5" w:rsidP="002049B5">
      <w:pPr>
        <w:rPr>
          <w:b/>
        </w:rPr>
      </w:pPr>
    </w:p>
    <w:p w14:paraId="63747DCB" w14:textId="77777777" w:rsidR="002049B5" w:rsidRPr="002049B5" w:rsidRDefault="002049B5" w:rsidP="002049B5">
      <w:proofErr w:type="spellStart"/>
      <w:r w:rsidRPr="002049B5">
        <w:rPr>
          <w:b/>
        </w:rPr>
        <w:t>ProfileSurface</w:t>
      </w:r>
      <w:proofErr w:type="spellEnd"/>
      <w:r w:rsidRPr="002049B5">
        <w:t xml:space="preserve"> – Profile object that represents data, but no radius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2"/>
        <w:gridCol w:w="4229"/>
        <w:gridCol w:w="2899"/>
      </w:tblGrid>
      <w:tr w:rsidR="002049B5" w:rsidRPr="002049B5" w14:paraId="4C44A404" w14:textId="77777777" w:rsidTr="002049B5">
        <w:tc>
          <w:tcPr>
            <w:tcW w:w="2268" w:type="dxa"/>
          </w:tcPr>
          <w:p w14:paraId="070ACBF6" w14:textId="77777777" w:rsidR="002049B5" w:rsidRPr="002049B5" w:rsidRDefault="002049B5" w:rsidP="002049B5">
            <w:r w:rsidRPr="002049B5">
              <w:t>Profile type index</w:t>
            </w:r>
          </w:p>
        </w:tc>
        <w:tc>
          <w:tcPr>
            <w:tcW w:w="4320" w:type="dxa"/>
          </w:tcPr>
          <w:p w14:paraId="443F4F78" w14:textId="77777777" w:rsidR="002049B5" w:rsidRPr="002049B5" w:rsidRDefault="002049B5" w:rsidP="002049B5">
            <w:proofErr w:type="spellStart"/>
            <w:r w:rsidRPr="002049B5">
              <w:t>ProfileSurface</w:t>
            </w:r>
            <w:proofErr w:type="spellEnd"/>
            <w:r w:rsidRPr="002049B5">
              <w:t xml:space="preserve"> objects have index 4</w:t>
            </w:r>
          </w:p>
        </w:tc>
        <w:tc>
          <w:tcPr>
            <w:tcW w:w="2970" w:type="dxa"/>
          </w:tcPr>
          <w:p w14:paraId="4BD883C9" w14:textId="77777777" w:rsidR="002049B5" w:rsidRPr="002049B5" w:rsidRDefault="002049B5" w:rsidP="002049B5">
            <w:r w:rsidRPr="002049B5">
              <w:t>Byte 4</w:t>
            </w:r>
          </w:p>
        </w:tc>
      </w:tr>
      <w:tr w:rsidR="002049B5" w:rsidRPr="002049B5" w14:paraId="7AB1A1F3" w14:textId="77777777" w:rsidTr="002049B5">
        <w:tc>
          <w:tcPr>
            <w:tcW w:w="2268" w:type="dxa"/>
          </w:tcPr>
          <w:p w14:paraId="0054F9CF" w14:textId="77777777" w:rsidR="002049B5" w:rsidRPr="002049B5" w:rsidRDefault="002049B5" w:rsidP="002049B5">
            <w:r w:rsidRPr="002049B5">
              <w:t>Data</w:t>
            </w:r>
          </w:p>
        </w:tc>
        <w:tc>
          <w:tcPr>
            <w:tcW w:w="4320" w:type="dxa"/>
          </w:tcPr>
          <w:p w14:paraId="57003132" w14:textId="77777777" w:rsidR="002049B5" w:rsidRPr="002049B5" w:rsidRDefault="002049B5" w:rsidP="002049B5">
            <w:r w:rsidRPr="002049B5">
              <w:t>Data object associated with this profile</w:t>
            </w:r>
          </w:p>
        </w:tc>
        <w:tc>
          <w:tcPr>
            <w:tcW w:w="2970" w:type="dxa"/>
          </w:tcPr>
          <w:p w14:paraId="3D6C3171" w14:textId="77777777" w:rsidR="002049B5" w:rsidRPr="002049B5" w:rsidRDefault="002049B5" w:rsidP="002049B5">
            <w:r w:rsidRPr="002049B5">
              <w:t xml:space="preserve">Data object </w:t>
            </w:r>
          </w:p>
        </w:tc>
      </w:tr>
    </w:tbl>
    <w:p w14:paraId="0B9EE8AF" w14:textId="77777777" w:rsidR="002049B5" w:rsidRPr="002049B5" w:rsidRDefault="002049B5" w:rsidP="002049B5"/>
    <w:p w14:paraId="6A51295C" w14:textId="77777777" w:rsidR="002049B5" w:rsidRPr="002049B5" w:rsidRDefault="002049B5" w:rsidP="002049B5">
      <w:pPr>
        <w:pStyle w:val="Heading3"/>
      </w:pPr>
      <w:bookmarkStart w:id="50" w:name="_Toc49512272"/>
      <w:r w:rsidRPr="002049B5">
        <w:t>Binary Data Objects</w:t>
      </w:r>
      <w:bookmarkEnd w:id="50"/>
    </w:p>
    <w:p w14:paraId="46AC9992" w14:textId="77777777" w:rsidR="002049B5" w:rsidRPr="002049B5" w:rsidRDefault="002049B5" w:rsidP="002049B5">
      <w:r w:rsidRPr="002049B5">
        <w:t>Data Objects consist of a 1D array of numeric values, where all of the values are of type doub</w:t>
      </w:r>
      <w:r w:rsidR="0059455C">
        <w:t xml:space="preserve">le, float, long, int, short or byte. </w:t>
      </w:r>
    </w:p>
    <w:p w14:paraId="668C4623" w14:textId="77777777" w:rsidR="002049B5" w:rsidRPr="002049B5" w:rsidRDefault="002049B5" w:rsidP="002049B5">
      <w:r w:rsidRPr="002049B5">
        <w:t xml:space="preserve">All Data Objects in the model must be of the same type and must have the same number of elements.  The number of elements in every Data Object must be equal to </w:t>
      </w:r>
      <w:proofErr w:type="spellStart"/>
      <w:r w:rsidRPr="002049B5">
        <w:rPr>
          <w:i/>
        </w:rPr>
        <w:t>nAttributes</w:t>
      </w:r>
      <w:proofErr w:type="spellEnd"/>
      <w:r w:rsidRPr="002049B5">
        <w:t xml:space="preserve">, which is the number ‘attribute names’ specified in the file.  Whenever a Data Object is specified in the file format specification sections of this document, the </w:t>
      </w:r>
      <w:proofErr w:type="spellStart"/>
      <w:r w:rsidRPr="002049B5">
        <w:rPr>
          <w:i/>
        </w:rPr>
        <w:t>nAttributes</w:t>
      </w:r>
      <w:proofErr w:type="spellEnd"/>
      <w:r w:rsidRPr="002049B5">
        <w:t xml:space="preserve"> data primitives that comprise the Data Objects are specified in the file in sequential order.</w:t>
      </w:r>
    </w:p>
    <w:p w14:paraId="2E6B8D39" w14:textId="77777777" w:rsidR="002049B5" w:rsidRPr="002049B5" w:rsidRDefault="002049B5" w:rsidP="002049B5">
      <w:pPr>
        <w:pStyle w:val="Heading3"/>
      </w:pPr>
      <w:bookmarkStart w:id="51" w:name="_Toc49512273"/>
      <w:r w:rsidRPr="002049B5">
        <w:t>Binary Grid Files</w:t>
      </w:r>
      <w:bookmarkEnd w:id="51"/>
    </w:p>
    <w:p w14:paraId="6F159BBF" w14:textId="77777777" w:rsidR="002049B5" w:rsidRPr="002049B5" w:rsidRDefault="002049B5" w:rsidP="002049B5"/>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4320"/>
        <w:gridCol w:w="2970"/>
      </w:tblGrid>
      <w:tr w:rsidR="002049B5" w:rsidRPr="002049B5" w14:paraId="5855E512" w14:textId="77777777" w:rsidTr="002049B5">
        <w:trPr>
          <w:cantSplit/>
        </w:trPr>
        <w:tc>
          <w:tcPr>
            <w:tcW w:w="2268" w:type="dxa"/>
          </w:tcPr>
          <w:p w14:paraId="2B04D8A3" w14:textId="77777777" w:rsidR="002049B5" w:rsidRPr="002049B5" w:rsidRDefault="002049B5" w:rsidP="002049B5">
            <w:r w:rsidRPr="002049B5">
              <w:t>File identification string</w:t>
            </w:r>
          </w:p>
        </w:tc>
        <w:tc>
          <w:tcPr>
            <w:tcW w:w="4320" w:type="dxa"/>
          </w:tcPr>
          <w:p w14:paraId="73F7AE91" w14:textId="77777777" w:rsidR="002049B5" w:rsidRPr="002049B5" w:rsidRDefault="002049B5" w:rsidP="002049B5">
            <w:r w:rsidRPr="002049B5">
              <w:t>The 11 characters: GEOTESSGRID</w:t>
            </w:r>
          </w:p>
        </w:tc>
        <w:tc>
          <w:tcPr>
            <w:tcW w:w="2970" w:type="dxa"/>
          </w:tcPr>
          <w:p w14:paraId="7FF0EA35" w14:textId="77777777" w:rsidR="002049B5" w:rsidRPr="002049B5" w:rsidRDefault="002049B5" w:rsidP="002049B5">
            <w:proofErr w:type="gramStart"/>
            <w:r w:rsidRPr="002049B5">
              <w:t>11 character</w:t>
            </w:r>
            <w:proofErr w:type="gramEnd"/>
            <w:r w:rsidRPr="002049B5">
              <w:t xml:space="preserve"> string NOT preceded by integer string length</w:t>
            </w:r>
          </w:p>
        </w:tc>
      </w:tr>
      <w:tr w:rsidR="002049B5" w:rsidRPr="002049B5" w14:paraId="7F44AD50" w14:textId="77777777" w:rsidTr="002049B5">
        <w:trPr>
          <w:cantSplit/>
        </w:trPr>
        <w:tc>
          <w:tcPr>
            <w:tcW w:w="2268" w:type="dxa"/>
          </w:tcPr>
          <w:p w14:paraId="7241BA14" w14:textId="77777777" w:rsidR="002049B5" w:rsidRPr="002049B5" w:rsidRDefault="002049B5" w:rsidP="002049B5">
            <w:r w:rsidRPr="002049B5">
              <w:t>Grid file format version number</w:t>
            </w:r>
          </w:p>
        </w:tc>
        <w:tc>
          <w:tcPr>
            <w:tcW w:w="4320" w:type="dxa"/>
          </w:tcPr>
          <w:p w14:paraId="5E8C8999" w14:textId="77777777" w:rsidR="002049B5" w:rsidRPr="002049B5" w:rsidRDefault="002049B5" w:rsidP="002049B5">
            <w:r w:rsidRPr="002049B5">
              <w:t>Grid file format version number in range 1 to 65535.   The two least significant bytes store the version number and the two most significant bytes are zero.  This value is also used to determine if the file is stored in big-endian or little-endian format.</w:t>
            </w:r>
          </w:p>
        </w:tc>
        <w:tc>
          <w:tcPr>
            <w:tcW w:w="2970" w:type="dxa"/>
          </w:tcPr>
          <w:p w14:paraId="5087A7FE" w14:textId="77777777" w:rsidR="002049B5" w:rsidRPr="002049B5" w:rsidRDefault="002049B5" w:rsidP="002049B5">
            <w:proofErr w:type="gramStart"/>
            <w:r w:rsidRPr="002049B5">
              <w:t>4 byte</w:t>
            </w:r>
            <w:proofErr w:type="gramEnd"/>
            <w:r w:rsidRPr="002049B5">
              <w:t xml:space="preserve"> integer in range 1 to 65535.</w:t>
            </w:r>
          </w:p>
        </w:tc>
      </w:tr>
      <w:tr w:rsidR="002049B5" w:rsidRPr="002049B5" w14:paraId="54A6DC73" w14:textId="77777777" w:rsidTr="002049B5">
        <w:trPr>
          <w:cantSplit/>
        </w:trPr>
        <w:tc>
          <w:tcPr>
            <w:tcW w:w="2268" w:type="dxa"/>
          </w:tcPr>
          <w:p w14:paraId="08B9C170" w14:textId="77777777" w:rsidR="002049B5" w:rsidRPr="002049B5" w:rsidRDefault="002049B5" w:rsidP="002049B5">
            <w:r w:rsidRPr="002049B5">
              <w:t>Software version</w:t>
            </w:r>
          </w:p>
        </w:tc>
        <w:tc>
          <w:tcPr>
            <w:tcW w:w="4320" w:type="dxa"/>
          </w:tcPr>
          <w:p w14:paraId="593EA467" w14:textId="77777777" w:rsidR="002049B5" w:rsidRPr="002049B5" w:rsidRDefault="002049B5" w:rsidP="002049B5">
            <w:r w:rsidRPr="002049B5">
              <w:t>The name of the software that was used to generate the content of the grid, and its version number</w:t>
            </w:r>
          </w:p>
        </w:tc>
        <w:tc>
          <w:tcPr>
            <w:tcW w:w="2970" w:type="dxa"/>
          </w:tcPr>
          <w:p w14:paraId="5335DE88" w14:textId="77777777" w:rsidR="002049B5" w:rsidRPr="002049B5" w:rsidRDefault="002049B5" w:rsidP="002049B5">
            <w:r w:rsidRPr="002049B5">
              <w:t>Integer length of string followed by string.</w:t>
            </w:r>
          </w:p>
        </w:tc>
      </w:tr>
      <w:tr w:rsidR="002049B5" w:rsidRPr="002049B5" w14:paraId="685CB483" w14:textId="77777777" w:rsidTr="002049B5">
        <w:trPr>
          <w:cantSplit/>
        </w:trPr>
        <w:tc>
          <w:tcPr>
            <w:tcW w:w="2268" w:type="dxa"/>
          </w:tcPr>
          <w:p w14:paraId="206407D6" w14:textId="77777777" w:rsidR="002049B5" w:rsidRPr="002049B5" w:rsidRDefault="002049B5" w:rsidP="002049B5">
            <w:r w:rsidRPr="002049B5">
              <w:t xml:space="preserve">Date </w:t>
            </w:r>
          </w:p>
        </w:tc>
        <w:tc>
          <w:tcPr>
            <w:tcW w:w="4320" w:type="dxa"/>
          </w:tcPr>
          <w:p w14:paraId="388D7156" w14:textId="77777777" w:rsidR="002049B5" w:rsidRPr="002049B5" w:rsidRDefault="002049B5" w:rsidP="002049B5">
            <w:r w:rsidRPr="002049B5">
              <w:t>The date that the content of the grid was generated</w:t>
            </w:r>
          </w:p>
        </w:tc>
        <w:tc>
          <w:tcPr>
            <w:tcW w:w="2970" w:type="dxa"/>
          </w:tcPr>
          <w:p w14:paraId="2541CCDB" w14:textId="77777777" w:rsidR="002049B5" w:rsidRPr="002049B5" w:rsidRDefault="002049B5" w:rsidP="002049B5">
            <w:r w:rsidRPr="002049B5">
              <w:t>Integer length of string followed by string.</w:t>
            </w:r>
          </w:p>
        </w:tc>
      </w:tr>
      <w:tr w:rsidR="002049B5" w:rsidRPr="002049B5" w14:paraId="51B921FC" w14:textId="77777777" w:rsidTr="002049B5">
        <w:tblPrEx>
          <w:tblLook w:val="00A0" w:firstRow="1" w:lastRow="0" w:firstColumn="1" w:lastColumn="0" w:noHBand="0" w:noVBand="0"/>
        </w:tblPrEx>
        <w:trPr>
          <w:cantSplit/>
        </w:trPr>
        <w:tc>
          <w:tcPr>
            <w:tcW w:w="2268" w:type="dxa"/>
          </w:tcPr>
          <w:p w14:paraId="47860651" w14:textId="77777777" w:rsidR="002049B5" w:rsidRPr="002049B5" w:rsidRDefault="002049B5" w:rsidP="002049B5">
            <w:proofErr w:type="spellStart"/>
            <w:r w:rsidRPr="002049B5">
              <w:lastRenderedPageBreak/>
              <w:t>gridID</w:t>
            </w:r>
            <w:proofErr w:type="spellEnd"/>
          </w:p>
        </w:tc>
        <w:tc>
          <w:tcPr>
            <w:tcW w:w="4320" w:type="dxa"/>
          </w:tcPr>
          <w:p w14:paraId="7BAD2D82" w14:textId="77777777" w:rsidR="002049B5" w:rsidRPr="002049B5" w:rsidRDefault="002049B5" w:rsidP="002049B5">
            <w:r w:rsidRPr="002049B5">
              <w:t xml:space="preserve">Every grid has a unique </w:t>
            </w:r>
            <w:proofErr w:type="spellStart"/>
            <w:r w:rsidRPr="002049B5">
              <w:t>gridID</w:t>
            </w:r>
            <w:proofErr w:type="spellEnd"/>
            <w:r w:rsidRPr="002049B5">
              <w:t xml:space="preserve"> that is stored in both the grid file and in all the model files that use that grid.  When the model and grid are loaded, a check is performed to ensure that the two </w:t>
            </w:r>
            <w:proofErr w:type="spellStart"/>
            <w:r w:rsidRPr="002049B5">
              <w:t>gridIDs</w:t>
            </w:r>
            <w:proofErr w:type="spellEnd"/>
            <w:r w:rsidRPr="002049B5">
              <w:t xml:space="preserve"> match exactly.  While any string can be used as a </w:t>
            </w:r>
            <w:proofErr w:type="spellStart"/>
            <w:r w:rsidRPr="002049B5">
              <w:t>gridID</w:t>
            </w:r>
            <w:proofErr w:type="spellEnd"/>
            <w:r w:rsidRPr="002049B5">
              <w:t>, an MD5 hash of the vertices, triangle indices, level indices and tessellation indices is an excellent choice.</w:t>
            </w:r>
          </w:p>
        </w:tc>
        <w:tc>
          <w:tcPr>
            <w:tcW w:w="2970" w:type="dxa"/>
          </w:tcPr>
          <w:p w14:paraId="3DB7DD7F" w14:textId="77777777" w:rsidR="002049B5" w:rsidRPr="002049B5" w:rsidRDefault="002049B5" w:rsidP="002049B5">
            <w:r w:rsidRPr="002049B5">
              <w:t>Integer length of string followed by string.</w:t>
            </w:r>
          </w:p>
        </w:tc>
      </w:tr>
      <w:tr w:rsidR="002049B5" w:rsidRPr="002049B5" w14:paraId="09A60686" w14:textId="77777777" w:rsidTr="002049B5">
        <w:tblPrEx>
          <w:tblLook w:val="00A0" w:firstRow="1" w:lastRow="0" w:firstColumn="1" w:lastColumn="0" w:noHBand="0" w:noVBand="0"/>
        </w:tblPrEx>
        <w:trPr>
          <w:cantSplit/>
        </w:trPr>
        <w:tc>
          <w:tcPr>
            <w:tcW w:w="2268" w:type="dxa"/>
          </w:tcPr>
          <w:p w14:paraId="46599A03" w14:textId="77777777" w:rsidR="002049B5" w:rsidRPr="002049B5" w:rsidRDefault="002049B5" w:rsidP="002049B5">
            <w:proofErr w:type="spellStart"/>
            <w:r w:rsidRPr="002049B5">
              <w:t>nTessellations</w:t>
            </w:r>
            <w:proofErr w:type="spellEnd"/>
          </w:p>
        </w:tc>
        <w:tc>
          <w:tcPr>
            <w:tcW w:w="4320" w:type="dxa"/>
          </w:tcPr>
          <w:p w14:paraId="76763A48" w14:textId="77777777" w:rsidR="002049B5" w:rsidRPr="002049B5" w:rsidRDefault="002049B5" w:rsidP="002049B5">
            <w:r w:rsidRPr="002049B5">
              <w:t>The number of multi-level tessellations that define the grid</w:t>
            </w:r>
          </w:p>
        </w:tc>
        <w:tc>
          <w:tcPr>
            <w:tcW w:w="2970" w:type="dxa"/>
          </w:tcPr>
          <w:p w14:paraId="30A6CA27" w14:textId="77777777" w:rsidR="002049B5" w:rsidRPr="002049B5" w:rsidRDefault="002049B5" w:rsidP="002049B5">
            <w:proofErr w:type="gramStart"/>
            <w:r w:rsidRPr="002049B5">
              <w:t>4 byte</w:t>
            </w:r>
            <w:proofErr w:type="gramEnd"/>
            <w:r w:rsidRPr="002049B5">
              <w:t xml:space="preserve"> integer</w:t>
            </w:r>
          </w:p>
        </w:tc>
      </w:tr>
      <w:tr w:rsidR="002049B5" w:rsidRPr="002049B5" w14:paraId="5B2003E9" w14:textId="77777777" w:rsidTr="002049B5">
        <w:tblPrEx>
          <w:tblLook w:val="00A0" w:firstRow="1" w:lastRow="0" w:firstColumn="1" w:lastColumn="0" w:noHBand="0" w:noVBand="0"/>
        </w:tblPrEx>
        <w:trPr>
          <w:cantSplit/>
        </w:trPr>
        <w:tc>
          <w:tcPr>
            <w:tcW w:w="2268" w:type="dxa"/>
          </w:tcPr>
          <w:p w14:paraId="4154F9AD" w14:textId="77777777" w:rsidR="002049B5" w:rsidRPr="002049B5" w:rsidRDefault="002049B5" w:rsidP="002049B5">
            <w:proofErr w:type="spellStart"/>
            <w:r w:rsidRPr="002049B5">
              <w:t>nLevels</w:t>
            </w:r>
            <w:proofErr w:type="spellEnd"/>
          </w:p>
        </w:tc>
        <w:tc>
          <w:tcPr>
            <w:tcW w:w="4320" w:type="dxa"/>
          </w:tcPr>
          <w:p w14:paraId="73FB481F" w14:textId="77777777" w:rsidR="002049B5" w:rsidRPr="002049B5" w:rsidRDefault="002049B5" w:rsidP="002049B5">
            <w:r w:rsidRPr="002049B5">
              <w:t>The total number of tessellation levels that define the grid.  This is the sum of the number of tessellation levels in all the multi-level tessellations in the grid.</w:t>
            </w:r>
          </w:p>
        </w:tc>
        <w:tc>
          <w:tcPr>
            <w:tcW w:w="2970" w:type="dxa"/>
          </w:tcPr>
          <w:p w14:paraId="0A0ACB25" w14:textId="77777777" w:rsidR="002049B5" w:rsidRPr="002049B5" w:rsidRDefault="002049B5" w:rsidP="002049B5">
            <w:proofErr w:type="gramStart"/>
            <w:r w:rsidRPr="002049B5">
              <w:t>4 byte</w:t>
            </w:r>
            <w:proofErr w:type="gramEnd"/>
            <w:r w:rsidRPr="002049B5">
              <w:t xml:space="preserve"> integer</w:t>
            </w:r>
          </w:p>
        </w:tc>
      </w:tr>
      <w:tr w:rsidR="002049B5" w:rsidRPr="002049B5" w14:paraId="31C25605" w14:textId="77777777" w:rsidTr="002049B5">
        <w:tblPrEx>
          <w:tblLook w:val="00A0" w:firstRow="1" w:lastRow="0" w:firstColumn="1" w:lastColumn="0" w:noHBand="0" w:noVBand="0"/>
        </w:tblPrEx>
        <w:trPr>
          <w:cantSplit/>
        </w:trPr>
        <w:tc>
          <w:tcPr>
            <w:tcW w:w="2268" w:type="dxa"/>
          </w:tcPr>
          <w:p w14:paraId="7642E7B2" w14:textId="77777777" w:rsidR="002049B5" w:rsidRPr="002049B5" w:rsidRDefault="002049B5" w:rsidP="002049B5">
            <w:proofErr w:type="spellStart"/>
            <w:r w:rsidRPr="002049B5">
              <w:t>nTriangles</w:t>
            </w:r>
            <w:proofErr w:type="spellEnd"/>
          </w:p>
        </w:tc>
        <w:tc>
          <w:tcPr>
            <w:tcW w:w="4320" w:type="dxa"/>
          </w:tcPr>
          <w:p w14:paraId="7FBF80A3" w14:textId="77777777" w:rsidR="002049B5" w:rsidRPr="002049B5" w:rsidRDefault="002049B5" w:rsidP="002049B5">
            <w:r w:rsidRPr="002049B5">
              <w:t>The total number of triangles that defines the grid.  This is the sum of the number of triangles in all tessellation levels of all multi-level tessellations.</w:t>
            </w:r>
          </w:p>
        </w:tc>
        <w:tc>
          <w:tcPr>
            <w:tcW w:w="2970" w:type="dxa"/>
          </w:tcPr>
          <w:p w14:paraId="70B6D97C" w14:textId="77777777" w:rsidR="002049B5" w:rsidRPr="002049B5" w:rsidRDefault="002049B5" w:rsidP="002049B5">
            <w:proofErr w:type="gramStart"/>
            <w:r w:rsidRPr="002049B5">
              <w:t>4 byte</w:t>
            </w:r>
            <w:proofErr w:type="gramEnd"/>
            <w:r w:rsidRPr="002049B5">
              <w:t xml:space="preserve"> integer</w:t>
            </w:r>
          </w:p>
        </w:tc>
      </w:tr>
      <w:tr w:rsidR="002049B5" w:rsidRPr="002049B5" w14:paraId="6675F785" w14:textId="77777777" w:rsidTr="002049B5">
        <w:tblPrEx>
          <w:tblLook w:val="00A0" w:firstRow="1" w:lastRow="0" w:firstColumn="1" w:lastColumn="0" w:noHBand="0" w:noVBand="0"/>
        </w:tblPrEx>
        <w:trPr>
          <w:cantSplit/>
        </w:trPr>
        <w:tc>
          <w:tcPr>
            <w:tcW w:w="2268" w:type="dxa"/>
          </w:tcPr>
          <w:p w14:paraId="076ACDEB" w14:textId="77777777" w:rsidR="002049B5" w:rsidRPr="002049B5" w:rsidRDefault="002049B5" w:rsidP="002049B5">
            <w:proofErr w:type="spellStart"/>
            <w:r w:rsidRPr="002049B5">
              <w:t>nVertices</w:t>
            </w:r>
            <w:proofErr w:type="spellEnd"/>
          </w:p>
        </w:tc>
        <w:tc>
          <w:tcPr>
            <w:tcW w:w="4320" w:type="dxa"/>
          </w:tcPr>
          <w:p w14:paraId="276A6A84" w14:textId="77777777" w:rsidR="002049B5" w:rsidRPr="002049B5" w:rsidRDefault="002049B5" w:rsidP="002049B5">
            <w:r w:rsidRPr="002049B5">
              <w:t>The number of vertices that define the grid.  Each vertex is a 3D unit vector.</w:t>
            </w:r>
          </w:p>
        </w:tc>
        <w:tc>
          <w:tcPr>
            <w:tcW w:w="2970" w:type="dxa"/>
          </w:tcPr>
          <w:p w14:paraId="388521FF" w14:textId="77777777" w:rsidR="002049B5" w:rsidRPr="002049B5" w:rsidRDefault="002049B5" w:rsidP="002049B5">
            <w:proofErr w:type="gramStart"/>
            <w:r w:rsidRPr="002049B5">
              <w:t>4 byte</w:t>
            </w:r>
            <w:proofErr w:type="gramEnd"/>
            <w:r w:rsidRPr="002049B5">
              <w:t xml:space="preserve"> integer</w:t>
            </w:r>
          </w:p>
        </w:tc>
      </w:tr>
      <w:tr w:rsidR="002049B5" w:rsidRPr="002049B5" w14:paraId="306D735D" w14:textId="77777777" w:rsidTr="002049B5">
        <w:tblPrEx>
          <w:tblLook w:val="00A0" w:firstRow="1" w:lastRow="0" w:firstColumn="1" w:lastColumn="0" w:noHBand="0" w:noVBand="0"/>
        </w:tblPrEx>
        <w:trPr>
          <w:cantSplit/>
        </w:trPr>
        <w:tc>
          <w:tcPr>
            <w:tcW w:w="2268" w:type="dxa"/>
          </w:tcPr>
          <w:p w14:paraId="56A598E2" w14:textId="77777777" w:rsidR="002049B5" w:rsidRPr="002049B5" w:rsidRDefault="002049B5" w:rsidP="002049B5">
            <w:r w:rsidRPr="002049B5">
              <w:t>Tessellation level indices</w:t>
            </w:r>
          </w:p>
        </w:tc>
        <w:tc>
          <w:tcPr>
            <w:tcW w:w="4320" w:type="dxa"/>
          </w:tcPr>
          <w:p w14:paraId="29E701B3" w14:textId="77777777" w:rsidR="002049B5" w:rsidRPr="002049B5" w:rsidRDefault="002049B5" w:rsidP="002049B5">
            <w:r w:rsidRPr="002049B5">
              <w:t>for each tessellation two integers are specified: the index of the first level and the index of the last level plus one, that defines the tessellation.</w:t>
            </w:r>
          </w:p>
          <w:p w14:paraId="1E390393" w14:textId="77777777" w:rsidR="002049B5" w:rsidRPr="002049B5" w:rsidRDefault="002049B5" w:rsidP="002049B5"/>
        </w:tc>
        <w:tc>
          <w:tcPr>
            <w:tcW w:w="2970" w:type="dxa"/>
          </w:tcPr>
          <w:p w14:paraId="0C4AE630" w14:textId="77777777" w:rsidR="002049B5" w:rsidRPr="002049B5" w:rsidRDefault="002049B5" w:rsidP="002049B5">
            <w:proofErr w:type="spellStart"/>
            <w:r w:rsidRPr="002049B5">
              <w:rPr>
                <w:i/>
              </w:rPr>
              <w:t>nTessellations</w:t>
            </w:r>
            <w:proofErr w:type="spellEnd"/>
            <w:r w:rsidRPr="002049B5">
              <w:t xml:space="preserve">*2 4-byte integers.  </w:t>
            </w:r>
          </w:p>
        </w:tc>
      </w:tr>
      <w:tr w:rsidR="002049B5" w:rsidRPr="002049B5" w14:paraId="1CF331D3" w14:textId="77777777" w:rsidTr="002049B5">
        <w:tblPrEx>
          <w:tblLook w:val="00A0" w:firstRow="1" w:lastRow="0" w:firstColumn="1" w:lastColumn="0" w:noHBand="0" w:noVBand="0"/>
        </w:tblPrEx>
        <w:trPr>
          <w:cantSplit/>
        </w:trPr>
        <w:tc>
          <w:tcPr>
            <w:tcW w:w="2268" w:type="dxa"/>
          </w:tcPr>
          <w:p w14:paraId="71EF8BE7" w14:textId="77777777" w:rsidR="002049B5" w:rsidRPr="002049B5" w:rsidRDefault="002049B5" w:rsidP="002049B5">
            <w:r w:rsidRPr="002049B5">
              <w:t>Level triangle indices</w:t>
            </w:r>
          </w:p>
        </w:tc>
        <w:tc>
          <w:tcPr>
            <w:tcW w:w="4320" w:type="dxa"/>
          </w:tcPr>
          <w:p w14:paraId="0DD703F3" w14:textId="77777777" w:rsidR="002049B5" w:rsidRPr="002049B5" w:rsidRDefault="002049B5" w:rsidP="002049B5">
            <w:r w:rsidRPr="002049B5">
              <w:t>For each tessellation level two integers are specified: the index of the first triangle and the index of the last triangle plus one, that define the level.</w:t>
            </w:r>
          </w:p>
        </w:tc>
        <w:tc>
          <w:tcPr>
            <w:tcW w:w="2970" w:type="dxa"/>
          </w:tcPr>
          <w:p w14:paraId="0CBF2B77" w14:textId="77777777" w:rsidR="002049B5" w:rsidRPr="002049B5" w:rsidRDefault="002049B5" w:rsidP="002049B5">
            <w:proofErr w:type="spellStart"/>
            <w:r w:rsidRPr="002049B5">
              <w:rPr>
                <w:i/>
              </w:rPr>
              <w:t>nLevels</w:t>
            </w:r>
            <w:proofErr w:type="spellEnd"/>
            <w:r w:rsidRPr="002049B5">
              <w:t xml:space="preserve">*2 4-byte integers.  </w:t>
            </w:r>
          </w:p>
        </w:tc>
      </w:tr>
      <w:tr w:rsidR="002049B5" w:rsidRPr="002049B5" w14:paraId="5FC31F48" w14:textId="77777777" w:rsidTr="002049B5">
        <w:tblPrEx>
          <w:tblLook w:val="00A0" w:firstRow="1" w:lastRow="0" w:firstColumn="1" w:lastColumn="0" w:noHBand="0" w:noVBand="0"/>
        </w:tblPrEx>
        <w:trPr>
          <w:cantSplit/>
        </w:trPr>
        <w:tc>
          <w:tcPr>
            <w:tcW w:w="2268" w:type="dxa"/>
          </w:tcPr>
          <w:p w14:paraId="38CB2AF8" w14:textId="77777777" w:rsidR="002049B5" w:rsidRPr="002049B5" w:rsidRDefault="002049B5" w:rsidP="002049B5">
            <w:r w:rsidRPr="002049B5">
              <w:t>Vertex positions</w:t>
            </w:r>
          </w:p>
        </w:tc>
        <w:tc>
          <w:tcPr>
            <w:tcW w:w="4320" w:type="dxa"/>
          </w:tcPr>
          <w:p w14:paraId="653C323A" w14:textId="77777777" w:rsidR="002049B5" w:rsidRPr="002049B5" w:rsidRDefault="002049B5" w:rsidP="002049B5">
            <w:r w:rsidRPr="002049B5">
              <w:t>For each vertex 3 doubles are specified that define the x, y and z components of the unit vector corresponding to the position of the vertex</w:t>
            </w:r>
          </w:p>
        </w:tc>
        <w:tc>
          <w:tcPr>
            <w:tcW w:w="2970" w:type="dxa"/>
          </w:tcPr>
          <w:p w14:paraId="515FB582" w14:textId="77777777" w:rsidR="002049B5" w:rsidRPr="002049B5" w:rsidRDefault="002049B5" w:rsidP="002049B5">
            <w:proofErr w:type="spellStart"/>
            <w:r w:rsidRPr="002049B5">
              <w:rPr>
                <w:i/>
              </w:rPr>
              <w:t>nVertices</w:t>
            </w:r>
            <w:proofErr w:type="spellEnd"/>
            <w:r w:rsidRPr="002049B5">
              <w:t>*3 8-byte doubles</w:t>
            </w:r>
          </w:p>
        </w:tc>
      </w:tr>
      <w:tr w:rsidR="002049B5" w:rsidRPr="002049B5" w14:paraId="5E61A3F6" w14:textId="77777777" w:rsidTr="002049B5">
        <w:tblPrEx>
          <w:tblLook w:val="00A0" w:firstRow="1" w:lastRow="0" w:firstColumn="1" w:lastColumn="0" w:noHBand="0" w:noVBand="0"/>
        </w:tblPrEx>
        <w:trPr>
          <w:cantSplit/>
        </w:trPr>
        <w:tc>
          <w:tcPr>
            <w:tcW w:w="2268" w:type="dxa"/>
          </w:tcPr>
          <w:p w14:paraId="5B93EBF0" w14:textId="77777777" w:rsidR="002049B5" w:rsidRPr="002049B5" w:rsidRDefault="002049B5" w:rsidP="002049B5">
            <w:r w:rsidRPr="002049B5">
              <w:t>Triangle indices</w:t>
            </w:r>
          </w:p>
        </w:tc>
        <w:tc>
          <w:tcPr>
            <w:tcW w:w="4320" w:type="dxa"/>
          </w:tcPr>
          <w:p w14:paraId="54CF4DC6" w14:textId="77777777" w:rsidR="002049B5" w:rsidRPr="002049B5" w:rsidRDefault="002049B5" w:rsidP="002049B5">
            <w:r w:rsidRPr="002049B5">
              <w:t>For each triangle 3 integers are specified that define the indices of the 3 vertices that define the triangle</w:t>
            </w:r>
          </w:p>
        </w:tc>
        <w:tc>
          <w:tcPr>
            <w:tcW w:w="2970" w:type="dxa"/>
          </w:tcPr>
          <w:p w14:paraId="2FE77AE0" w14:textId="77777777" w:rsidR="002049B5" w:rsidRPr="002049B5" w:rsidRDefault="002049B5" w:rsidP="002049B5">
            <w:pPr>
              <w:rPr>
                <w:i/>
              </w:rPr>
            </w:pPr>
            <w:proofErr w:type="spellStart"/>
            <w:r w:rsidRPr="002049B5">
              <w:rPr>
                <w:i/>
              </w:rPr>
              <w:t>nTriangles</w:t>
            </w:r>
            <w:proofErr w:type="spellEnd"/>
            <w:r w:rsidRPr="002049B5">
              <w:rPr>
                <w:i/>
              </w:rPr>
              <w:t xml:space="preserve">*3 4-byte integers.  </w:t>
            </w:r>
          </w:p>
        </w:tc>
      </w:tr>
    </w:tbl>
    <w:p w14:paraId="62DC043C" w14:textId="77777777" w:rsidR="002049B5" w:rsidRPr="002049B5" w:rsidRDefault="002049B5" w:rsidP="002049B5"/>
    <w:p w14:paraId="2D9B52E8" w14:textId="77777777" w:rsidR="002049B5" w:rsidRPr="002049B5" w:rsidRDefault="002049B5" w:rsidP="002049B5">
      <w:pPr>
        <w:pStyle w:val="Heading2"/>
      </w:pPr>
      <w:bookmarkStart w:id="52" w:name="_Toc49512274"/>
      <w:r w:rsidRPr="002049B5">
        <w:lastRenderedPageBreak/>
        <w:t>Ascii Format</w:t>
      </w:r>
      <w:bookmarkEnd w:id="52"/>
    </w:p>
    <w:p w14:paraId="3AC85158" w14:textId="77777777" w:rsidR="002049B5" w:rsidRPr="002049B5" w:rsidRDefault="002049B5" w:rsidP="002049B5">
      <w:r w:rsidRPr="002049B5">
        <w:t xml:space="preserve">In this section, the format of </w:t>
      </w:r>
      <w:proofErr w:type="spellStart"/>
      <w:r w:rsidRPr="002049B5">
        <w:t>GeoTess</w:t>
      </w:r>
      <w:proofErr w:type="spellEnd"/>
      <w:r w:rsidRPr="002049B5">
        <w:t xml:space="preserve"> ascii model and grid files is described.  </w:t>
      </w:r>
    </w:p>
    <w:p w14:paraId="31E56640" w14:textId="77777777" w:rsidR="002049B5" w:rsidRPr="002049B5" w:rsidRDefault="002049B5" w:rsidP="002049B5">
      <w:pPr>
        <w:pStyle w:val="Heading3"/>
      </w:pPr>
      <w:bookmarkStart w:id="53" w:name="_Toc49512275"/>
      <w:r w:rsidRPr="002049B5">
        <w:t>Ascii Model Files</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9"/>
        <w:gridCol w:w="4229"/>
        <w:gridCol w:w="2892"/>
      </w:tblGrid>
      <w:tr w:rsidR="002049B5" w:rsidRPr="002049B5" w14:paraId="1FFDAA26" w14:textId="77777777" w:rsidTr="002049B5">
        <w:trPr>
          <w:cantSplit/>
        </w:trPr>
        <w:tc>
          <w:tcPr>
            <w:tcW w:w="2268" w:type="dxa"/>
          </w:tcPr>
          <w:p w14:paraId="48907174" w14:textId="77777777" w:rsidR="002049B5" w:rsidRPr="002049B5" w:rsidRDefault="002049B5" w:rsidP="002049B5">
            <w:r w:rsidRPr="002049B5">
              <w:t>File identification string</w:t>
            </w:r>
          </w:p>
        </w:tc>
        <w:tc>
          <w:tcPr>
            <w:tcW w:w="4320" w:type="dxa"/>
          </w:tcPr>
          <w:p w14:paraId="685D3E90" w14:textId="77777777" w:rsidR="002049B5" w:rsidRPr="002049B5" w:rsidRDefault="002049B5" w:rsidP="002049B5">
            <w:r w:rsidRPr="002049B5">
              <w:t>The 12 characters: GEOTESSMODEL</w:t>
            </w:r>
          </w:p>
        </w:tc>
        <w:tc>
          <w:tcPr>
            <w:tcW w:w="2970" w:type="dxa"/>
          </w:tcPr>
          <w:p w14:paraId="5C3608D5" w14:textId="77777777" w:rsidR="002049B5" w:rsidRPr="002049B5" w:rsidRDefault="002049B5" w:rsidP="002049B5">
            <w:proofErr w:type="gramStart"/>
            <w:r w:rsidRPr="002049B5">
              <w:t>12 character</w:t>
            </w:r>
            <w:proofErr w:type="gramEnd"/>
            <w:r w:rsidRPr="002049B5">
              <w:t xml:space="preserve"> string followed by line terminator.</w:t>
            </w:r>
          </w:p>
        </w:tc>
      </w:tr>
      <w:tr w:rsidR="002049B5" w:rsidRPr="002049B5" w14:paraId="425DC34A" w14:textId="77777777" w:rsidTr="002049B5">
        <w:trPr>
          <w:cantSplit/>
        </w:trPr>
        <w:tc>
          <w:tcPr>
            <w:tcW w:w="2268" w:type="dxa"/>
          </w:tcPr>
          <w:p w14:paraId="61753451" w14:textId="77777777" w:rsidR="002049B5" w:rsidRPr="002049B5" w:rsidRDefault="002049B5" w:rsidP="002049B5">
            <w:r w:rsidRPr="002049B5">
              <w:t>Model file format version number</w:t>
            </w:r>
          </w:p>
        </w:tc>
        <w:tc>
          <w:tcPr>
            <w:tcW w:w="4320" w:type="dxa"/>
          </w:tcPr>
          <w:p w14:paraId="6864F053" w14:textId="77777777" w:rsidR="002049B5" w:rsidRPr="002049B5" w:rsidRDefault="002049B5" w:rsidP="002049B5">
            <w:r w:rsidRPr="002049B5">
              <w:t xml:space="preserve">Model file format version number in range 1 to 65535. </w:t>
            </w:r>
          </w:p>
        </w:tc>
        <w:tc>
          <w:tcPr>
            <w:tcW w:w="2970" w:type="dxa"/>
          </w:tcPr>
          <w:p w14:paraId="03648562" w14:textId="77777777" w:rsidR="002049B5" w:rsidRPr="002049B5" w:rsidRDefault="002049B5" w:rsidP="002049B5">
            <w:r w:rsidRPr="002049B5">
              <w:t>Integer in range 1 to 65536, followed by a line terminator.</w:t>
            </w:r>
          </w:p>
        </w:tc>
      </w:tr>
      <w:tr w:rsidR="002049B5" w:rsidRPr="002049B5" w14:paraId="305326EF" w14:textId="77777777" w:rsidTr="002049B5">
        <w:trPr>
          <w:cantSplit/>
        </w:trPr>
        <w:tc>
          <w:tcPr>
            <w:tcW w:w="2268" w:type="dxa"/>
          </w:tcPr>
          <w:p w14:paraId="2219BAB0" w14:textId="77777777" w:rsidR="002049B5" w:rsidRPr="002049B5" w:rsidRDefault="002049B5" w:rsidP="002049B5">
            <w:r w:rsidRPr="002049B5">
              <w:t>Software version</w:t>
            </w:r>
          </w:p>
        </w:tc>
        <w:tc>
          <w:tcPr>
            <w:tcW w:w="4320" w:type="dxa"/>
          </w:tcPr>
          <w:p w14:paraId="501BAC62" w14:textId="77777777" w:rsidR="002049B5" w:rsidRPr="002049B5" w:rsidRDefault="002049B5" w:rsidP="002049B5">
            <w:r w:rsidRPr="002049B5">
              <w:t>The name of the software that was used to generate the content of the model, and its version number</w:t>
            </w:r>
          </w:p>
        </w:tc>
        <w:tc>
          <w:tcPr>
            <w:tcW w:w="2970" w:type="dxa"/>
          </w:tcPr>
          <w:p w14:paraId="50B0F927" w14:textId="77777777" w:rsidR="002049B5" w:rsidRPr="002049B5" w:rsidRDefault="002049B5" w:rsidP="002049B5">
            <w:r w:rsidRPr="002049B5">
              <w:t>String followed by line terminator.</w:t>
            </w:r>
          </w:p>
        </w:tc>
      </w:tr>
      <w:tr w:rsidR="002049B5" w:rsidRPr="002049B5" w14:paraId="1388296E" w14:textId="77777777" w:rsidTr="002049B5">
        <w:trPr>
          <w:cantSplit/>
        </w:trPr>
        <w:tc>
          <w:tcPr>
            <w:tcW w:w="2268" w:type="dxa"/>
          </w:tcPr>
          <w:p w14:paraId="01096988" w14:textId="77777777" w:rsidR="002049B5" w:rsidRPr="002049B5" w:rsidRDefault="002049B5" w:rsidP="002049B5">
            <w:r w:rsidRPr="002049B5">
              <w:t xml:space="preserve">Date </w:t>
            </w:r>
          </w:p>
        </w:tc>
        <w:tc>
          <w:tcPr>
            <w:tcW w:w="4320" w:type="dxa"/>
          </w:tcPr>
          <w:p w14:paraId="61223D8D" w14:textId="77777777" w:rsidR="002049B5" w:rsidRPr="002049B5" w:rsidRDefault="002049B5" w:rsidP="002049B5">
            <w:r w:rsidRPr="002049B5">
              <w:t>The date that the content of the model was generated</w:t>
            </w:r>
          </w:p>
        </w:tc>
        <w:tc>
          <w:tcPr>
            <w:tcW w:w="2970" w:type="dxa"/>
          </w:tcPr>
          <w:p w14:paraId="79A03E6F" w14:textId="77777777" w:rsidR="002049B5" w:rsidRPr="002049B5" w:rsidRDefault="002049B5" w:rsidP="002049B5">
            <w:r w:rsidRPr="002049B5">
              <w:t>String followed by line terminator.</w:t>
            </w:r>
          </w:p>
        </w:tc>
      </w:tr>
      <w:tr w:rsidR="00512756" w:rsidRPr="002049B5" w14:paraId="2A021E8C" w14:textId="77777777" w:rsidTr="002049B5">
        <w:trPr>
          <w:cantSplit/>
        </w:trPr>
        <w:tc>
          <w:tcPr>
            <w:tcW w:w="2268" w:type="dxa"/>
          </w:tcPr>
          <w:p w14:paraId="69AA133C" w14:textId="77777777" w:rsidR="00512756" w:rsidRPr="002049B5" w:rsidRDefault="00512756" w:rsidP="002049B5">
            <w:proofErr w:type="spellStart"/>
            <w:r>
              <w:t>EarthShape</w:t>
            </w:r>
            <w:proofErr w:type="spellEnd"/>
          </w:p>
        </w:tc>
        <w:tc>
          <w:tcPr>
            <w:tcW w:w="4320" w:type="dxa"/>
          </w:tcPr>
          <w:p w14:paraId="3CB0E06E" w14:textId="77777777" w:rsidR="00512756" w:rsidRPr="002049B5" w:rsidRDefault="00512756" w:rsidP="002049B5">
            <w:r>
              <w:t xml:space="preserve">File format version 2 or greater, only.  The name of the ellipsoid used by </w:t>
            </w:r>
            <w:proofErr w:type="spellStart"/>
            <w:r>
              <w:t>GeoTess</w:t>
            </w:r>
            <w:proofErr w:type="spellEnd"/>
            <w:r>
              <w:t xml:space="preserve">.  Valid options are SPHERE, GRS80, GRS80_RCONST, WGS84, WGS84_RCONST, IERS, IERS_RCONST.  This parameter was not present in model file format 1 (WGS84 was assumed).  </w:t>
            </w:r>
          </w:p>
        </w:tc>
        <w:tc>
          <w:tcPr>
            <w:tcW w:w="2970" w:type="dxa"/>
          </w:tcPr>
          <w:p w14:paraId="689EAA8F" w14:textId="77777777" w:rsidR="00512756" w:rsidRPr="002049B5" w:rsidRDefault="00512756" w:rsidP="002049B5">
            <w:r w:rsidRPr="002049B5">
              <w:t>String followed by line terminator.</w:t>
            </w:r>
          </w:p>
        </w:tc>
      </w:tr>
      <w:tr w:rsidR="00512756" w:rsidRPr="002049B5" w14:paraId="78379BD2" w14:textId="77777777" w:rsidTr="002049B5">
        <w:trPr>
          <w:cantSplit/>
        </w:trPr>
        <w:tc>
          <w:tcPr>
            <w:tcW w:w="2268" w:type="dxa"/>
          </w:tcPr>
          <w:p w14:paraId="2E5A983C" w14:textId="77777777" w:rsidR="00512756" w:rsidRPr="002049B5" w:rsidRDefault="00512756" w:rsidP="002049B5">
            <w:r w:rsidRPr="002049B5">
              <w:t>Model description.</w:t>
            </w:r>
          </w:p>
        </w:tc>
        <w:tc>
          <w:tcPr>
            <w:tcW w:w="4320" w:type="dxa"/>
          </w:tcPr>
          <w:p w14:paraId="648EF230" w14:textId="77777777" w:rsidR="00512756" w:rsidRPr="002049B5" w:rsidRDefault="00512756" w:rsidP="002049B5">
            <w:r w:rsidRPr="002049B5">
              <w:t>Model description.</w:t>
            </w:r>
          </w:p>
        </w:tc>
        <w:tc>
          <w:tcPr>
            <w:tcW w:w="2970" w:type="dxa"/>
          </w:tcPr>
          <w:p w14:paraId="5AEE04B6" w14:textId="77777777" w:rsidR="00512756" w:rsidRPr="002049B5" w:rsidRDefault="00512756" w:rsidP="002049B5">
            <w:r w:rsidRPr="002049B5">
              <w:t>As many strings as desired, separated by line terminators.</w:t>
            </w:r>
          </w:p>
        </w:tc>
      </w:tr>
      <w:tr w:rsidR="00512756" w:rsidRPr="002049B5" w14:paraId="399A6C5A" w14:textId="77777777" w:rsidTr="002049B5">
        <w:trPr>
          <w:cantSplit/>
        </w:trPr>
        <w:tc>
          <w:tcPr>
            <w:tcW w:w="2268" w:type="dxa"/>
          </w:tcPr>
          <w:p w14:paraId="0861C21A" w14:textId="77777777" w:rsidR="00512756" w:rsidRPr="002049B5" w:rsidRDefault="00512756" w:rsidP="002049B5">
            <w:r w:rsidRPr="002049B5">
              <w:t xml:space="preserve">End model description </w:t>
            </w:r>
          </w:p>
        </w:tc>
        <w:tc>
          <w:tcPr>
            <w:tcW w:w="4320" w:type="dxa"/>
          </w:tcPr>
          <w:p w14:paraId="296007D5" w14:textId="77777777" w:rsidR="00512756" w:rsidRPr="002049B5" w:rsidRDefault="00512756" w:rsidP="002049B5">
            <w:r w:rsidRPr="002049B5">
              <w:t>The string “&lt;/</w:t>
            </w:r>
            <w:proofErr w:type="spellStart"/>
            <w:r w:rsidRPr="002049B5">
              <w:t>model_description</w:t>
            </w:r>
            <w:proofErr w:type="spellEnd"/>
            <w:r w:rsidRPr="002049B5">
              <w:t>&gt;” on a line by itself.</w:t>
            </w:r>
          </w:p>
        </w:tc>
        <w:tc>
          <w:tcPr>
            <w:tcW w:w="2970" w:type="dxa"/>
          </w:tcPr>
          <w:p w14:paraId="64194C8B" w14:textId="77777777" w:rsidR="00512756" w:rsidRPr="002049B5" w:rsidRDefault="00512756" w:rsidP="002049B5">
            <w:r w:rsidRPr="002049B5">
              <w:t>String followed by line terminator.</w:t>
            </w:r>
          </w:p>
        </w:tc>
      </w:tr>
      <w:tr w:rsidR="00512756" w:rsidRPr="002049B5" w14:paraId="191140FA" w14:textId="77777777" w:rsidTr="002049B5">
        <w:trPr>
          <w:cantSplit/>
        </w:trPr>
        <w:tc>
          <w:tcPr>
            <w:tcW w:w="2268" w:type="dxa"/>
          </w:tcPr>
          <w:p w14:paraId="743B9C32" w14:textId="77777777" w:rsidR="00512756" w:rsidRPr="002049B5" w:rsidRDefault="00512756" w:rsidP="002049B5">
            <w:r w:rsidRPr="002049B5">
              <w:t>Attribute names</w:t>
            </w:r>
          </w:p>
        </w:tc>
        <w:tc>
          <w:tcPr>
            <w:tcW w:w="4320" w:type="dxa"/>
          </w:tcPr>
          <w:p w14:paraId="2DE432C3" w14:textId="77777777" w:rsidR="00512756" w:rsidRPr="002049B5" w:rsidRDefault="00512756" w:rsidP="002049B5">
            <w:r w:rsidRPr="002049B5">
              <w:t>A list of the names of all the attributes stored in the model, separated by semi-colons.  For example: ‘</w:t>
            </w:r>
            <w:proofErr w:type="spellStart"/>
            <w:r w:rsidRPr="002049B5">
              <w:t>vp</w:t>
            </w:r>
            <w:proofErr w:type="spellEnd"/>
            <w:r w:rsidRPr="002049B5">
              <w:t xml:space="preserve">; vs; density’.  </w:t>
            </w:r>
          </w:p>
          <w:p w14:paraId="267C1B6A" w14:textId="77777777" w:rsidR="00512756" w:rsidRPr="002049B5" w:rsidRDefault="00512756" w:rsidP="002049B5"/>
          <w:p w14:paraId="02346A4F" w14:textId="77777777" w:rsidR="00512756" w:rsidRPr="002049B5" w:rsidRDefault="00512756" w:rsidP="002049B5">
            <w:proofErr w:type="spellStart"/>
            <w:r w:rsidRPr="002049B5">
              <w:rPr>
                <w:i/>
              </w:rPr>
              <w:t>nAttributes</w:t>
            </w:r>
            <w:proofErr w:type="spellEnd"/>
            <w:r w:rsidRPr="002049B5">
              <w:t xml:space="preserve"> is the number of attributes specified.</w:t>
            </w:r>
          </w:p>
        </w:tc>
        <w:tc>
          <w:tcPr>
            <w:tcW w:w="2970" w:type="dxa"/>
          </w:tcPr>
          <w:p w14:paraId="2FDF000A" w14:textId="77777777" w:rsidR="00512756" w:rsidRPr="002049B5" w:rsidRDefault="00512756" w:rsidP="002049B5">
            <w:r w:rsidRPr="002049B5">
              <w:t xml:space="preserve">String “attributes: </w:t>
            </w:r>
            <w:proofErr w:type="gramStart"/>
            <w:r w:rsidRPr="002049B5">
              <w:t>“ followed</w:t>
            </w:r>
            <w:proofErr w:type="gramEnd"/>
            <w:r w:rsidRPr="002049B5">
              <w:t xml:space="preserve"> by a semi-colon delimited list of attribute names.  List is followed by a line terminator.</w:t>
            </w:r>
          </w:p>
        </w:tc>
      </w:tr>
      <w:tr w:rsidR="00512756" w:rsidRPr="002049B5" w14:paraId="532F1E12" w14:textId="77777777" w:rsidTr="002049B5">
        <w:trPr>
          <w:cantSplit/>
        </w:trPr>
        <w:tc>
          <w:tcPr>
            <w:tcW w:w="2268" w:type="dxa"/>
          </w:tcPr>
          <w:p w14:paraId="45F669EC" w14:textId="77777777" w:rsidR="00512756" w:rsidRPr="002049B5" w:rsidRDefault="00512756" w:rsidP="002049B5">
            <w:r w:rsidRPr="002049B5">
              <w:t>Attribute units</w:t>
            </w:r>
          </w:p>
        </w:tc>
        <w:tc>
          <w:tcPr>
            <w:tcW w:w="4320" w:type="dxa"/>
          </w:tcPr>
          <w:p w14:paraId="194A57EE" w14:textId="77777777" w:rsidR="00512756" w:rsidRPr="002049B5" w:rsidRDefault="00512756" w:rsidP="002049B5">
            <w:proofErr w:type="gramStart"/>
            <w:r w:rsidRPr="002049B5">
              <w:t>The units of the defined attributes,</w:t>
            </w:r>
            <w:proofErr w:type="gramEnd"/>
            <w:r w:rsidRPr="002049B5">
              <w:t xml:space="preserve"> separated by semi-colons.  For example: ‘km/sec; km/sec; g/cc’.  The number of entries must be equal to </w:t>
            </w:r>
            <w:proofErr w:type="spellStart"/>
            <w:r w:rsidRPr="002049B5">
              <w:rPr>
                <w:i/>
              </w:rPr>
              <w:t>nAttributes</w:t>
            </w:r>
            <w:proofErr w:type="spellEnd"/>
            <w:r w:rsidRPr="002049B5">
              <w:t>.</w:t>
            </w:r>
          </w:p>
        </w:tc>
        <w:tc>
          <w:tcPr>
            <w:tcW w:w="2970" w:type="dxa"/>
          </w:tcPr>
          <w:p w14:paraId="541C0D17" w14:textId="77777777" w:rsidR="00512756" w:rsidRPr="002049B5" w:rsidRDefault="00512756" w:rsidP="002049B5">
            <w:r w:rsidRPr="002049B5">
              <w:t>String “units: “, followed by a semi-colon delimited list of units.  List is followed by a line terminator.</w:t>
            </w:r>
          </w:p>
        </w:tc>
      </w:tr>
      <w:tr w:rsidR="00512756" w:rsidRPr="002049B5" w14:paraId="29865D8F" w14:textId="77777777" w:rsidTr="002049B5">
        <w:trPr>
          <w:cantSplit/>
        </w:trPr>
        <w:tc>
          <w:tcPr>
            <w:tcW w:w="2268" w:type="dxa"/>
          </w:tcPr>
          <w:p w14:paraId="51A175E6" w14:textId="77777777" w:rsidR="00512756" w:rsidRPr="002049B5" w:rsidRDefault="00512756" w:rsidP="002049B5">
            <w:r w:rsidRPr="002049B5">
              <w:lastRenderedPageBreak/>
              <w:t>Layer names</w:t>
            </w:r>
          </w:p>
        </w:tc>
        <w:tc>
          <w:tcPr>
            <w:tcW w:w="4320" w:type="dxa"/>
          </w:tcPr>
          <w:p w14:paraId="3A34DED5" w14:textId="77777777" w:rsidR="00512756" w:rsidRPr="002049B5" w:rsidRDefault="00512756" w:rsidP="002049B5">
            <w:r w:rsidRPr="002049B5">
              <w:t xml:space="preserve">The names of all the layers that define the model, separated by semi-colons and listed in order of increasing radius. For example: ‘core; mantle; crust’. </w:t>
            </w:r>
          </w:p>
          <w:p w14:paraId="195568E6" w14:textId="77777777" w:rsidR="00512756" w:rsidRPr="002049B5" w:rsidRDefault="00512756" w:rsidP="002049B5"/>
          <w:p w14:paraId="7CA5F905" w14:textId="77777777" w:rsidR="00512756" w:rsidRPr="002049B5" w:rsidRDefault="00512756" w:rsidP="002049B5">
            <w:proofErr w:type="spellStart"/>
            <w:r w:rsidRPr="002049B5">
              <w:rPr>
                <w:i/>
              </w:rPr>
              <w:t>nLayers</w:t>
            </w:r>
            <w:proofErr w:type="spellEnd"/>
            <w:r w:rsidRPr="002049B5">
              <w:t xml:space="preserve"> is the number of layer names specified.</w:t>
            </w:r>
          </w:p>
        </w:tc>
        <w:tc>
          <w:tcPr>
            <w:tcW w:w="2970" w:type="dxa"/>
          </w:tcPr>
          <w:p w14:paraId="064F413C" w14:textId="77777777" w:rsidR="00512756" w:rsidRPr="002049B5" w:rsidRDefault="00512756" w:rsidP="002049B5">
            <w:r w:rsidRPr="002049B5">
              <w:t>String “layers: “, followed by a semi-colon delimited list of layer names.  List is followed by a line terminator.</w:t>
            </w:r>
          </w:p>
        </w:tc>
      </w:tr>
      <w:tr w:rsidR="00512756" w:rsidRPr="002049B5" w14:paraId="5463FF1F" w14:textId="77777777" w:rsidTr="002049B5">
        <w:trPr>
          <w:cantSplit/>
        </w:trPr>
        <w:tc>
          <w:tcPr>
            <w:tcW w:w="2268" w:type="dxa"/>
          </w:tcPr>
          <w:p w14:paraId="22C00AB9" w14:textId="77777777" w:rsidR="00512756" w:rsidRPr="002049B5" w:rsidRDefault="00512756" w:rsidP="002049B5">
            <w:r w:rsidRPr="002049B5">
              <w:t>Data Object type</w:t>
            </w:r>
          </w:p>
        </w:tc>
        <w:tc>
          <w:tcPr>
            <w:tcW w:w="4320" w:type="dxa"/>
          </w:tcPr>
          <w:p w14:paraId="3C681188" w14:textId="77777777" w:rsidR="00512756" w:rsidRPr="002049B5" w:rsidRDefault="00512756" w:rsidP="002049B5">
            <w:r w:rsidRPr="002049B5">
              <w:t>The type of the Data objects stored in this model.  Must be one of DOUBLE, FLOAT, INT, SHORT or BYTE.</w:t>
            </w:r>
          </w:p>
        </w:tc>
        <w:tc>
          <w:tcPr>
            <w:tcW w:w="2970" w:type="dxa"/>
          </w:tcPr>
          <w:p w14:paraId="7F755C54" w14:textId="77777777" w:rsidR="00512756" w:rsidRPr="002049B5" w:rsidRDefault="00512756" w:rsidP="002049B5">
            <w:r w:rsidRPr="002049B5">
              <w:t>String followed by a line terminator.</w:t>
            </w:r>
          </w:p>
        </w:tc>
      </w:tr>
      <w:tr w:rsidR="00512756" w:rsidRPr="002049B5" w14:paraId="7B367D67" w14:textId="77777777" w:rsidTr="002049B5">
        <w:trPr>
          <w:cantSplit/>
        </w:trPr>
        <w:tc>
          <w:tcPr>
            <w:tcW w:w="2268" w:type="dxa"/>
          </w:tcPr>
          <w:p w14:paraId="1B3F24CD" w14:textId="77777777" w:rsidR="00512756" w:rsidRPr="002049B5" w:rsidRDefault="00512756" w:rsidP="002049B5">
            <w:proofErr w:type="spellStart"/>
            <w:r w:rsidRPr="002049B5">
              <w:t>nVertices</w:t>
            </w:r>
            <w:proofErr w:type="spellEnd"/>
          </w:p>
        </w:tc>
        <w:tc>
          <w:tcPr>
            <w:tcW w:w="4320" w:type="dxa"/>
          </w:tcPr>
          <w:p w14:paraId="60738C76" w14:textId="77777777" w:rsidR="00512756" w:rsidRPr="002049B5" w:rsidRDefault="00512756" w:rsidP="002049B5">
            <w:r w:rsidRPr="002049B5">
              <w:t>Number of vertices defined in the grid.</w:t>
            </w:r>
          </w:p>
        </w:tc>
        <w:tc>
          <w:tcPr>
            <w:tcW w:w="2970" w:type="dxa"/>
          </w:tcPr>
          <w:p w14:paraId="4BE0695A" w14:textId="77777777" w:rsidR="00512756" w:rsidRPr="002049B5" w:rsidRDefault="00512756" w:rsidP="002049B5">
            <w:r w:rsidRPr="002049B5">
              <w:t>Integer, followed by a line terminator.</w:t>
            </w:r>
          </w:p>
        </w:tc>
      </w:tr>
      <w:tr w:rsidR="00512756" w:rsidRPr="002049B5" w14:paraId="45219A88" w14:textId="77777777" w:rsidTr="002049B5">
        <w:trPr>
          <w:cantSplit/>
        </w:trPr>
        <w:tc>
          <w:tcPr>
            <w:tcW w:w="2268" w:type="dxa"/>
          </w:tcPr>
          <w:p w14:paraId="7475E535" w14:textId="77777777" w:rsidR="00512756" w:rsidRPr="002049B5" w:rsidRDefault="00512756" w:rsidP="002049B5">
            <w:r w:rsidRPr="002049B5">
              <w:t>Layer index – tessellation index map.</w:t>
            </w:r>
          </w:p>
        </w:tc>
        <w:tc>
          <w:tcPr>
            <w:tcW w:w="4320" w:type="dxa"/>
          </w:tcPr>
          <w:p w14:paraId="69E707C8" w14:textId="77777777" w:rsidR="00512756" w:rsidRPr="002049B5" w:rsidRDefault="00512756" w:rsidP="002049B5">
            <w:r w:rsidRPr="002049B5">
              <w:t>An integer for each layer in the model specifying the index of the multi-layer tessellation that supports that layer.</w:t>
            </w:r>
          </w:p>
        </w:tc>
        <w:tc>
          <w:tcPr>
            <w:tcW w:w="2970" w:type="dxa"/>
          </w:tcPr>
          <w:p w14:paraId="5F22624A" w14:textId="77777777" w:rsidR="00512756" w:rsidRPr="002049B5" w:rsidRDefault="00512756" w:rsidP="002049B5">
            <w:proofErr w:type="spellStart"/>
            <w:r w:rsidRPr="002049B5">
              <w:rPr>
                <w:i/>
              </w:rPr>
              <w:t>nLayers</w:t>
            </w:r>
            <w:proofErr w:type="spellEnd"/>
            <w:r w:rsidRPr="002049B5">
              <w:t xml:space="preserve"> integers, with the last one followed by a line terminator.</w:t>
            </w:r>
          </w:p>
        </w:tc>
      </w:tr>
      <w:tr w:rsidR="00512756" w:rsidRPr="002049B5" w14:paraId="11B88198" w14:textId="77777777" w:rsidTr="002049B5">
        <w:trPr>
          <w:cantSplit/>
        </w:trPr>
        <w:tc>
          <w:tcPr>
            <w:tcW w:w="2268" w:type="dxa"/>
          </w:tcPr>
          <w:p w14:paraId="35323198" w14:textId="77777777" w:rsidR="00512756" w:rsidRPr="002049B5" w:rsidRDefault="00512756" w:rsidP="002049B5">
            <w:r w:rsidRPr="002049B5">
              <w:t>Profile objects</w:t>
            </w:r>
          </w:p>
        </w:tc>
        <w:tc>
          <w:tcPr>
            <w:tcW w:w="4320" w:type="dxa"/>
          </w:tcPr>
          <w:p w14:paraId="61A5540E" w14:textId="77777777" w:rsidR="00512756" w:rsidRPr="002049B5" w:rsidRDefault="00512756" w:rsidP="002049B5">
            <w:r w:rsidRPr="002049B5">
              <w:t>A Profile object for each layer at each vertex in the model.  See section Profiles for Profile definitions.</w:t>
            </w:r>
          </w:p>
        </w:tc>
        <w:tc>
          <w:tcPr>
            <w:tcW w:w="2970" w:type="dxa"/>
          </w:tcPr>
          <w:p w14:paraId="1E969400" w14:textId="77777777" w:rsidR="00512756" w:rsidRPr="002049B5" w:rsidRDefault="00512756" w:rsidP="002049B5">
            <w:proofErr w:type="spellStart"/>
            <w:r w:rsidRPr="002049B5">
              <w:rPr>
                <w:i/>
              </w:rPr>
              <w:t>nVertices</w:t>
            </w:r>
            <w:proofErr w:type="spellEnd"/>
            <w:r w:rsidRPr="002049B5">
              <w:t xml:space="preserve"> * </w:t>
            </w:r>
            <w:proofErr w:type="spellStart"/>
            <w:r w:rsidRPr="002049B5">
              <w:rPr>
                <w:i/>
              </w:rPr>
              <w:t>nLayers</w:t>
            </w:r>
            <w:proofErr w:type="spellEnd"/>
            <w:r w:rsidRPr="002049B5">
              <w:t xml:space="preserve"> Profile objects.  Layer index varies fastest.  Profiles associated with the same vertex are listed in order that increases with radius.</w:t>
            </w:r>
          </w:p>
        </w:tc>
      </w:tr>
      <w:tr w:rsidR="00512756" w:rsidRPr="002049B5" w14:paraId="6B11821D" w14:textId="77777777" w:rsidTr="002049B5">
        <w:trPr>
          <w:cantSplit/>
        </w:trPr>
        <w:tc>
          <w:tcPr>
            <w:tcW w:w="2268" w:type="dxa"/>
          </w:tcPr>
          <w:p w14:paraId="6E506388" w14:textId="77777777" w:rsidR="00512756" w:rsidRPr="002049B5" w:rsidRDefault="00512756" w:rsidP="002049B5">
            <w:r w:rsidRPr="002049B5">
              <w:t>Grid file specifier</w:t>
            </w:r>
          </w:p>
        </w:tc>
        <w:tc>
          <w:tcPr>
            <w:tcW w:w="4320" w:type="dxa"/>
          </w:tcPr>
          <w:p w14:paraId="1D0744E8" w14:textId="77777777" w:rsidR="00512756" w:rsidRPr="002049B5" w:rsidRDefault="00512756" w:rsidP="002049B5">
            <w:r w:rsidRPr="002049B5">
              <w:t xml:space="preserve">String specifying the file in which the grid information is stored.  If the grid file specifier is the single character ‘*’, then the grid information is stored in the same file as the model data, immediately following the </w:t>
            </w:r>
            <w:proofErr w:type="spellStart"/>
            <w:r w:rsidRPr="002049B5">
              <w:t>gridID</w:t>
            </w:r>
            <w:proofErr w:type="spellEnd"/>
            <w:r w:rsidRPr="002049B5">
              <w:t>.  Otherwise, the grid file specifier indicates the name of the file that contains the grid information.</w:t>
            </w:r>
          </w:p>
        </w:tc>
        <w:tc>
          <w:tcPr>
            <w:tcW w:w="2970" w:type="dxa"/>
          </w:tcPr>
          <w:p w14:paraId="3AEB2C5B" w14:textId="77777777" w:rsidR="00512756" w:rsidRPr="002049B5" w:rsidRDefault="00512756" w:rsidP="002049B5">
            <w:r w:rsidRPr="002049B5">
              <w:t>String followed by a line terminator.</w:t>
            </w:r>
          </w:p>
        </w:tc>
      </w:tr>
      <w:tr w:rsidR="00512756" w:rsidRPr="002049B5" w14:paraId="4E8A70BF" w14:textId="77777777" w:rsidTr="002049B5">
        <w:trPr>
          <w:cantSplit/>
        </w:trPr>
        <w:tc>
          <w:tcPr>
            <w:tcW w:w="2268" w:type="dxa"/>
          </w:tcPr>
          <w:p w14:paraId="19B97152" w14:textId="77777777" w:rsidR="00512756" w:rsidRPr="002049B5" w:rsidRDefault="00512756" w:rsidP="002049B5">
            <w:proofErr w:type="spellStart"/>
            <w:r w:rsidRPr="002049B5">
              <w:t>gridID</w:t>
            </w:r>
            <w:proofErr w:type="spellEnd"/>
          </w:p>
        </w:tc>
        <w:tc>
          <w:tcPr>
            <w:tcW w:w="4320" w:type="dxa"/>
          </w:tcPr>
          <w:p w14:paraId="7A3D2815" w14:textId="77777777" w:rsidR="00512756" w:rsidRPr="002049B5" w:rsidRDefault="00512756" w:rsidP="002049B5">
            <w:r w:rsidRPr="002049B5">
              <w:t xml:space="preserve">Every grid has a unique </w:t>
            </w:r>
            <w:proofErr w:type="spellStart"/>
            <w:r w:rsidRPr="002049B5">
              <w:t>gridID</w:t>
            </w:r>
            <w:proofErr w:type="spellEnd"/>
            <w:r w:rsidRPr="002049B5">
              <w:t xml:space="preserve"> that is stored in both the grid file and in all the model files that use that grid.  When the model and grid are loaded, a check is performed to ensure that the two </w:t>
            </w:r>
            <w:proofErr w:type="spellStart"/>
            <w:r w:rsidRPr="002049B5">
              <w:t>gridIDs</w:t>
            </w:r>
            <w:proofErr w:type="spellEnd"/>
            <w:r w:rsidRPr="002049B5">
              <w:t xml:space="preserve"> match exactly.  While any string can be used as a </w:t>
            </w:r>
            <w:proofErr w:type="spellStart"/>
            <w:r w:rsidRPr="002049B5">
              <w:t>gridID</w:t>
            </w:r>
            <w:proofErr w:type="spellEnd"/>
            <w:r w:rsidRPr="002049B5">
              <w:t>, an MD5 hash of the vertices, triangle indices, level indices and tessellation indices is an excellent choice.</w:t>
            </w:r>
          </w:p>
        </w:tc>
        <w:tc>
          <w:tcPr>
            <w:tcW w:w="2970" w:type="dxa"/>
          </w:tcPr>
          <w:p w14:paraId="1737B0E8" w14:textId="77777777" w:rsidR="00512756" w:rsidRPr="002049B5" w:rsidRDefault="00512756" w:rsidP="002049B5">
            <w:r w:rsidRPr="002049B5">
              <w:t>String followed by a line terminator.</w:t>
            </w:r>
          </w:p>
        </w:tc>
      </w:tr>
    </w:tbl>
    <w:p w14:paraId="30143FA1" w14:textId="77777777" w:rsidR="002049B5" w:rsidRPr="002049B5" w:rsidRDefault="002049B5" w:rsidP="002049B5"/>
    <w:p w14:paraId="13D9E114" w14:textId="77777777" w:rsidR="002049B5" w:rsidRPr="002049B5" w:rsidRDefault="002049B5" w:rsidP="002049B5">
      <w:pPr>
        <w:pStyle w:val="Heading3"/>
      </w:pPr>
      <w:bookmarkStart w:id="54" w:name="_Toc49512276"/>
      <w:r w:rsidRPr="002049B5">
        <w:lastRenderedPageBreak/>
        <w:t>Ascii Profile Objects</w:t>
      </w:r>
      <w:bookmarkEnd w:id="54"/>
    </w:p>
    <w:p w14:paraId="289C6AB9" w14:textId="77777777" w:rsidR="002049B5" w:rsidRPr="002049B5" w:rsidRDefault="002049B5" w:rsidP="002049B5">
      <w:proofErr w:type="spellStart"/>
      <w:r w:rsidRPr="002049B5">
        <w:rPr>
          <w:b/>
        </w:rPr>
        <w:t>ProfileEmpty</w:t>
      </w:r>
      <w:proofErr w:type="spellEnd"/>
      <w:r w:rsidRPr="002049B5">
        <w:t xml:space="preserve"> – Profile object consisting of a bottom and top radius but no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8"/>
        <w:gridCol w:w="4208"/>
        <w:gridCol w:w="2904"/>
      </w:tblGrid>
      <w:tr w:rsidR="002049B5" w:rsidRPr="002049B5" w14:paraId="23A89D2B" w14:textId="77777777" w:rsidTr="002049B5">
        <w:tc>
          <w:tcPr>
            <w:tcW w:w="2268" w:type="dxa"/>
          </w:tcPr>
          <w:p w14:paraId="13B7065D" w14:textId="77777777" w:rsidR="002049B5" w:rsidRPr="002049B5" w:rsidRDefault="002049B5" w:rsidP="002049B5">
            <w:r w:rsidRPr="002049B5">
              <w:t>Profile type index</w:t>
            </w:r>
          </w:p>
        </w:tc>
        <w:tc>
          <w:tcPr>
            <w:tcW w:w="4320" w:type="dxa"/>
          </w:tcPr>
          <w:p w14:paraId="6F7BD860" w14:textId="77777777" w:rsidR="002049B5" w:rsidRPr="002049B5" w:rsidRDefault="002049B5" w:rsidP="002049B5">
            <w:proofErr w:type="spellStart"/>
            <w:r w:rsidRPr="002049B5">
              <w:t>ProfileEmpty</w:t>
            </w:r>
            <w:proofErr w:type="spellEnd"/>
            <w:r w:rsidRPr="002049B5">
              <w:t xml:space="preserve"> objects have index 0</w:t>
            </w:r>
          </w:p>
        </w:tc>
        <w:tc>
          <w:tcPr>
            <w:tcW w:w="2970" w:type="dxa"/>
          </w:tcPr>
          <w:p w14:paraId="7D28DCB9" w14:textId="77777777" w:rsidR="002049B5" w:rsidRPr="002049B5" w:rsidRDefault="002049B5" w:rsidP="002049B5">
            <w:r w:rsidRPr="002049B5">
              <w:t>Byte 0</w:t>
            </w:r>
          </w:p>
        </w:tc>
      </w:tr>
      <w:tr w:rsidR="002049B5" w:rsidRPr="002049B5" w14:paraId="7B605E1B" w14:textId="77777777" w:rsidTr="002049B5">
        <w:tc>
          <w:tcPr>
            <w:tcW w:w="2268" w:type="dxa"/>
          </w:tcPr>
          <w:p w14:paraId="16A24D1F" w14:textId="77777777" w:rsidR="002049B5" w:rsidRPr="002049B5" w:rsidRDefault="002049B5" w:rsidP="002049B5">
            <w:proofErr w:type="spellStart"/>
            <w:r w:rsidRPr="002049B5">
              <w:t>radiusBottom</w:t>
            </w:r>
            <w:proofErr w:type="spellEnd"/>
          </w:p>
        </w:tc>
        <w:tc>
          <w:tcPr>
            <w:tcW w:w="4320" w:type="dxa"/>
          </w:tcPr>
          <w:p w14:paraId="6B755136" w14:textId="77777777" w:rsidR="002049B5" w:rsidRPr="002049B5" w:rsidRDefault="002049B5" w:rsidP="002049B5">
            <w:r w:rsidRPr="002049B5">
              <w:t>Radius at the bottom of the profile, in km</w:t>
            </w:r>
          </w:p>
        </w:tc>
        <w:tc>
          <w:tcPr>
            <w:tcW w:w="2970" w:type="dxa"/>
          </w:tcPr>
          <w:p w14:paraId="0EB9723E" w14:textId="77777777" w:rsidR="002049B5" w:rsidRPr="002049B5" w:rsidRDefault="002049B5" w:rsidP="002049B5">
            <w:r w:rsidRPr="002049B5">
              <w:t>Float</w:t>
            </w:r>
          </w:p>
        </w:tc>
      </w:tr>
      <w:tr w:rsidR="002049B5" w:rsidRPr="002049B5" w14:paraId="157EFDC6" w14:textId="77777777" w:rsidTr="002049B5">
        <w:tc>
          <w:tcPr>
            <w:tcW w:w="2268" w:type="dxa"/>
          </w:tcPr>
          <w:p w14:paraId="3B072ABE" w14:textId="77777777" w:rsidR="002049B5" w:rsidRPr="002049B5" w:rsidRDefault="002049B5" w:rsidP="002049B5">
            <w:proofErr w:type="spellStart"/>
            <w:r w:rsidRPr="002049B5">
              <w:t>radiusTop</w:t>
            </w:r>
            <w:proofErr w:type="spellEnd"/>
          </w:p>
        </w:tc>
        <w:tc>
          <w:tcPr>
            <w:tcW w:w="4320" w:type="dxa"/>
          </w:tcPr>
          <w:p w14:paraId="1CFF9B75" w14:textId="77777777" w:rsidR="002049B5" w:rsidRPr="002049B5" w:rsidRDefault="002049B5" w:rsidP="002049B5">
            <w:r w:rsidRPr="002049B5">
              <w:t>Radius at the top of the profile, in km</w:t>
            </w:r>
          </w:p>
        </w:tc>
        <w:tc>
          <w:tcPr>
            <w:tcW w:w="2970" w:type="dxa"/>
          </w:tcPr>
          <w:p w14:paraId="14FBA894" w14:textId="77777777" w:rsidR="002049B5" w:rsidRPr="002049B5" w:rsidRDefault="002049B5" w:rsidP="002049B5">
            <w:r w:rsidRPr="002049B5">
              <w:t>Float followed by a line terminator.</w:t>
            </w:r>
          </w:p>
        </w:tc>
      </w:tr>
    </w:tbl>
    <w:p w14:paraId="43DA5DC3" w14:textId="77777777" w:rsidR="002049B5" w:rsidRPr="002049B5" w:rsidRDefault="002049B5" w:rsidP="002049B5"/>
    <w:p w14:paraId="2B4BCA99" w14:textId="77777777" w:rsidR="002049B5" w:rsidRPr="002049B5" w:rsidRDefault="002049B5" w:rsidP="002049B5">
      <w:proofErr w:type="spellStart"/>
      <w:r w:rsidRPr="002049B5">
        <w:rPr>
          <w:b/>
        </w:rPr>
        <w:t>ProfileThin</w:t>
      </w:r>
      <w:proofErr w:type="spellEnd"/>
      <w:r w:rsidRPr="002049B5">
        <w:t xml:space="preserve"> – Profile object that represents a zero-thickness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0"/>
        <w:gridCol w:w="4217"/>
        <w:gridCol w:w="2913"/>
      </w:tblGrid>
      <w:tr w:rsidR="002049B5" w:rsidRPr="002049B5" w14:paraId="3425D99F" w14:textId="77777777" w:rsidTr="002049B5">
        <w:tc>
          <w:tcPr>
            <w:tcW w:w="2268" w:type="dxa"/>
          </w:tcPr>
          <w:p w14:paraId="15A8115F" w14:textId="77777777" w:rsidR="002049B5" w:rsidRPr="002049B5" w:rsidRDefault="002049B5" w:rsidP="002049B5">
            <w:r w:rsidRPr="002049B5">
              <w:t>Profile type index</w:t>
            </w:r>
          </w:p>
        </w:tc>
        <w:tc>
          <w:tcPr>
            <w:tcW w:w="4320" w:type="dxa"/>
          </w:tcPr>
          <w:p w14:paraId="6BAF2F6B" w14:textId="77777777" w:rsidR="002049B5" w:rsidRPr="002049B5" w:rsidRDefault="002049B5" w:rsidP="002049B5">
            <w:proofErr w:type="spellStart"/>
            <w:r w:rsidRPr="002049B5">
              <w:t>ProfileThin</w:t>
            </w:r>
            <w:proofErr w:type="spellEnd"/>
            <w:r w:rsidRPr="002049B5">
              <w:t xml:space="preserve"> objects have index 1</w:t>
            </w:r>
          </w:p>
        </w:tc>
        <w:tc>
          <w:tcPr>
            <w:tcW w:w="2970" w:type="dxa"/>
          </w:tcPr>
          <w:p w14:paraId="3ABB07C5" w14:textId="77777777" w:rsidR="002049B5" w:rsidRPr="002049B5" w:rsidRDefault="002049B5" w:rsidP="002049B5">
            <w:r w:rsidRPr="002049B5">
              <w:t>Byte 1</w:t>
            </w:r>
          </w:p>
        </w:tc>
      </w:tr>
      <w:tr w:rsidR="002049B5" w:rsidRPr="002049B5" w14:paraId="68DC12F2" w14:textId="77777777" w:rsidTr="002049B5">
        <w:tc>
          <w:tcPr>
            <w:tcW w:w="2268" w:type="dxa"/>
          </w:tcPr>
          <w:p w14:paraId="2B1A866C" w14:textId="77777777" w:rsidR="002049B5" w:rsidRPr="002049B5" w:rsidRDefault="002049B5" w:rsidP="002049B5">
            <w:r w:rsidRPr="002049B5">
              <w:t>radius</w:t>
            </w:r>
          </w:p>
        </w:tc>
        <w:tc>
          <w:tcPr>
            <w:tcW w:w="4320" w:type="dxa"/>
          </w:tcPr>
          <w:p w14:paraId="33A3B906" w14:textId="77777777" w:rsidR="002049B5" w:rsidRPr="002049B5" w:rsidRDefault="002049B5" w:rsidP="002049B5">
            <w:r w:rsidRPr="002049B5">
              <w:t xml:space="preserve">Radius of the profile, in km.  </w:t>
            </w:r>
          </w:p>
        </w:tc>
        <w:tc>
          <w:tcPr>
            <w:tcW w:w="2970" w:type="dxa"/>
          </w:tcPr>
          <w:p w14:paraId="2AFDE237" w14:textId="77777777" w:rsidR="002049B5" w:rsidRPr="002049B5" w:rsidRDefault="002049B5" w:rsidP="002049B5">
            <w:r w:rsidRPr="002049B5">
              <w:t>Float</w:t>
            </w:r>
          </w:p>
        </w:tc>
      </w:tr>
      <w:tr w:rsidR="002049B5" w:rsidRPr="002049B5" w14:paraId="7C89DD1D" w14:textId="77777777" w:rsidTr="002049B5">
        <w:tc>
          <w:tcPr>
            <w:tcW w:w="2268" w:type="dxa"/>
          </w:tcPr>
          <w:p w14:paraId="5DCFCC3E" w14:textId="77777777" w:rsidR="002049B5" w:rsidRPr="002049B5" w:rsidRDefault="002049B5" w:rsidP="002049B5">
            <w:r w:rsidRPr="002049B5">
              <w:t>data</w:t>
            </w:r>
          </w:p>
        </w:tc>
        <w:tc>
          <w:tcPr>
            <w:tcW w:w="4320" w:type="dxa"/>
          </w:tcPr>
          <w:p w14:paraId="07DB49CF" w14:textId="77777777" w:rsidR="002049B5" w:rsidRPr="002049B5" w:rsidRDefault="002049B5" w:rsidP="002049B5">
            <w:r w:rsidRPr="002049B5">
              <w:t>Data object associated with this profile</w:t>
            </w:r>
          </w:p>
        </w:tc>
        <w:tc>
          <w:tcPr>
            <w:tcW w:w="2970" w:type="dxa"/>
          </w:tcPr>
          <w:p w14:paraId="02AB312A" w14:textId="77777777" w:rsidR="002049B5" w:rsidRPr="002049B5" w:rsidRDefault="002049B5" w:rsidP="002049B5">
            <w:r w:rsidRPr="002049B5">
              <w:t>Data object followed by a line terminator.</w:t>
            </w:r>
          </w:p>
        </w:tc>
      </w:tr>
    </w:tbl>
    <w:p w14:paraId="4FF49EF8" w14:textId="77777777" w:rsidR="002049B5" w:rsidRPr="002049B5" w:rsidRDefault="002049B5" w:rsidP="002049B5"/>
    <w:p w14:paraId="76835D31" w14:textId="77777777" w:rsidR="002049B5" w:rsidRPr="002049B5" w:rsidRDefault="002049B5" w:rsidP="002049B5">
      <w:proofErr w:type="spellStart"/>
      <w:r w:rsidRPr="002049B5">
        <w:rPr>
          <w:b/>
        </w:rPr>
        <w:t>ProfileConstant</w:t>
      </w:r>
      <w:proofErr w:type="spellEnd"/>
      <w:r w:rsidRPr="002049B5">
        <w:t xml:space="preserve"> – A finite thickness profile characterized by a single data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7"/>
        <w:gridCol w:w="4212"/>
        <w:gridCol w:w="2901"/>
      </w:tblGrid>
      <w:tr w:rsidR="002049B5" w:rsidRPr="002049B5" w14:paraId="77CDEF16" w14:textId="77777777" w:rsidTr="002049B5">
        <w:tc>
          <w:tcPr>
            <w:tcW w:w="2268" w:type="dxa"/>
          </w:tcPr>
          <w:p w14:paraId="289B1D7C" w14:textId="77777777" w:rsidR="002049B5" w:rsidRPr="002049B5" w:rsidRDefault="002049B5" w:rsidP="002049B5">
            <w:r w:rsidRPr="002049B5">
              <w:t>Profile type index</w:t>
            </w:r>
          </w:p>
        </w:tc>
        <w:tc>
          <w:tcPr>
            <w:tcW w:w="4320" w:type="dxa"/>
          </w:tcPr>
          <w:p w14:paraId="61C6DB1D" w14:textId="77777777" w:rsidR="002049B5" w:rsidRPr="002049B5" w:rsidRDefault="002049B5" w:rsidP="002049B5">
            <w:proofErr w:type="spellStart"/>
            <w:r w:rsidRPr="002049B5">
              <w:t>ProfileConstant</w:t>
            </w:r>
            <w:proofErr w:type="spellEnd"/>
            <w:r w:rsidRPr="002049B5">
              <w:t xml:space="preserve"> objects have index 2</w:t>
            </w:r>
          </w:p>
        </w:tc>
        <w:tc>
          <w:tcPr>
            <w:tcW w:w="2970" w:type="dxa"/>
          </w:tcPr>
          <w:p w14:paraId="24D0C2CD" w14:textId="77777777" w:rsidR="002049B5" w:rsidRPr="002049B5" w:rsidRDefault="002049B5" w:rsidP="002049B5">
            <w:r w:rsidRPr="002049B5">
              <w:t>Byte 2</w:t>
            </w:r>
          </w:p>
        </w:tc>
      </w:tr>
      <w:tr w:rsidR="002049B5" w:rsidRPr="002049B5" w14:paraId="6F787219" w14:textId="77777777" w:rsidTr="002049B5">
        <w:tc>
          <w:tcPr>
            <w:tcW w:w="2268" w:type="dxa"/>
          </w:tcPr>
          <w:p w14:paraId="325A1D2C" w14:textId="77777777" w:rsidR="002049B5" w:rsidRPr="002049B5" w:rsidRDefault="002049B5" w:rsidP="002049B5">
            <w:proofErr w:type="spellStart"/>
            <w:r w:rsidRPr="002049B5">
              <w:t>radiusBottom</w:t>
            </w:r>
            <w:proofErr w:type="spellEnd"/>
          </w:p>
        </w:tc>
        <w:tc>
          <w:tcPr>
            <w:tcW w:w="4320" w:type="dxa"/>
          </w:tcPr>
          <w:p w14:paraId="461DF654" w14:textId="77777777" w:rsidR="002049B5" w:rsidRPr="002049B5" w:rsidRDefault="002049B5" w:rsidP="002049B5">
            <w:r w:rsidRPr="002049B5">
              <w:t>Radius at the bottom of the profile, in km</w:t>
            </w:r>
          </w:p>
        </w:tc>
        <w:tc>
          <w:tcPr>
            <w:tcW w:w="2970" w:type="dxa"/>
          </w:tcPr>
          <w:p w14:paraId="067FCA16" w14:textId="77777777" w:rsidR="002049B5" w:rsidRPr="002049B5" w:rsidRDefault="002049B5" w:rsidP="002049B5">
            <w:r w:rsidRPr="002049B5">
              <w:t>Float</w:t>
            </w:r>
          </w:p>
        </w:tc>
      </w:tr>
      <w:tr w:rsidR="002049B5" w:rsidRPr="002049B5" w14:paraId="7B50CD87" w14:textId="77777777" w:rsidTr="002049B5">
        <w:tc>
          <w:tcPr>
            <w:tcW w:w="2268" w:type="dxa"/>
          </w:tcPr>
          <w:p w14:paraId="7ABE2D8D" w14:textId="77777777" w:rsidR="002049B5" w:rsidRPr="002049B5" w:rsidRDefault="002049B5" w:rsidP="002049B5">
            <w:proofErr w:type="spellStart"/>
            <w:r w:rsidRPr="002049B5">
              <w:t>radiusTop</w:t>
            </w:r>
            <w:proofErr w:type="spellEnd"/>
          </w:p>
        </w:tc>
        <w:tc>
          <w:tcPr>
            <w:tcW w:w="4320" w:type="dxa"/>
          </w:tcPr>
          <w:p w14:paraId="6CE67FD1" w14:textId="77777777" w:rsidR="002049B5" w:rsidRPr="002049B5" w:rsidRDefault="002049B5" w:rsidP="002049B5">
            <w:r w:rsidRPr="002049B5">
              <w:t>Radius at the top of the profile, in km</w:t>
            </w:r>
          </w:p>
        </w:tc>
        <w:tc>
          <w:tcPr>
            <w:tcW w:w="2970" w:type="dxa"/>
          </w:tcPr>
          <w:p w14:paraId="61C27008" w14:textId="77777777" w:rsidR="002049B5" w:rsidRPr="002049B5" w:rsidRDefault="002049B5" w:rsidP="002049B5">
            <w:r w:rsidRPr="002049B5">
              <w:t>Float</w:t>
            </w:r>
          </w:p>
        </w:tc>
      </w:tr>
      <w:tr w:rsidR="002049B5" w:rsidRPr="002049B5" w14:paraId="51D88611" w14:textId="77777777" w:rsidTr="002049B5">
        <w:tc>
          <w:tcPr>
            <w:tcW w:w="2268" w:type="dxa"/>
          </w:tcPr>
          <w:p w14:paraId="65E9A016" w14:textId="77777777" w:rsidR="002049B5" w:rsidRPr="002049B5" w:rsidRDefault="002049B5" w:rsidP="002049B5">
            <w:r w:rsidRPr="002049B5">
              <w:t>data</w:t>
            </w:r>
          </w:p>
        </w:tc>
        <w:tc>
          <w:tcPr>
            <w:tcW w:w="4320" w:type="dxa"/>
          </w:tcPr>
          <w:p w14:paraId="4EAF697F" w14:textId="77777777" w:rsidR="002049B5" w:rsidRPr="002049B5" w:rsidRDefault="002049B5" w:rsidP="002049B5">
            <w:r w:rsidRPr="002049B5">
              <w:t>Data object associated with this profile</w:t>
            </w:r>
          </w:p>
        </w:tc>
        <w:tc>
          <w:tcPr>
            <w:tcW w:w="2970" w:type="dxa"/>
          </w:tcPr>
          <w:p w14:paraId="3A6F107E" w14:textId="77777777" w:rsidR="002049B5" w:rsidRPr="002049B5" w:rsidRDefault="002049B5" w:rsidP="002049B5">
            <w:r w:rsidRPr="002049B5">
              <w:t>Data object followed by a line terminator.</w:t>
            </w:r>
          </w:p>
        </w:tc>
      </w:tr>
    </w:tbl>
    <w:p w14:paraId="7A9C2146" w14:textId="77777777" w:rsidR="002049B5" w:rsidRPr="002049B5" w:rsidRDefault="002049B5" w:rsidP="002049B5"/>
    <w:p w14:paraId="52B5783C" w14:textId="77777777" w:rsidR="002049B5" w:rsidRPr="002049B5" w:rsidRDefault="002049B5" w:rsidP="002049B5">
      <w:proofErr w:type="spellStart"/>
      <w:r w:rsidRPr="002049B5">
        <w:rPr>
          <w:b/>
        </w:rPr>
        <w:t>ProfileNPoints</w:t>
      </w:r>
      <w:proofErr w:type="spellEnd"/>
      <w:r w:rsidRPr="002049B5">
        <w:t xml:space="preserve"> – A profile object comprised of two or more radii and an equal number of data objects.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9"/>
        <w:gridCol w:w="4219"/>
        <w:gridCol w:w="2912"/>
      </w:tblGrid>
      <w:tr w:rsidR="002049B5" w:rsidRPr="002049B5" w14:paraId="2F45FF5A" w14:textId="77777777" w:rsidTr="002049B5">
        <w:tc>
          <w:tcPr>
            <w:tcW w:w="2268" w:type="dxa"/>
          </w:tcPr>
          <w:p w14:paraId="16D26EBD" w14:textId="77777777" w:rsidR="002049B5" w:rsidRPr="002049B5" w:rsidRDefault="002049B5" w:rsidP="002049B5">
            <w:r w:rsidRPr="002049B5">
              <w:t>Profile type index</w:t>
            </w:r>
          </w:p>
        </w:tc>
        <w:tc>
          <w:tcPr>
            <w:tcW w:w="4320" w:type="dxa"/>
          </w:tcPr>
          <w:p w14:paraId="21EF1371" w14:textId="77777777" w:rsidR="002049B5" w:rsidRPr="002049B5" w:rsidRDefault="002049B5" w:rsidP="002049B5">
            <w:proofErr w:type="spellStart"/>
            <w:r w:rsidRPr="002049B5">
              <w:t>ProfileNPoints</w:t>
            </w:r>
            <w:proofErr w:type="spellEnd"/>
            <w:r w:rsidRPr="002049B5">
              <w:t xml:space="preserve"> objects have index 3</w:t>
            </w:r>
          </w:p>
        </w:tc>
        <w:tc>
          <w:tcPr>
            <w:tcW w:w="2970" w:type="dxa"/>
          </w:tcPr>
          <w:p w14:paraId="6BC9942A" w14:textId="77777777" w:rsidR="002049B5" w:rsidRPr="002049B5" w:rsidRDefault="002049B5" w:rsidP="002049B5">
            <w:r w:rsidRPr="002049B5">
              <w:t>Byte 3</w:t>
            </w:r>
          </w:p>
        </w:tc>
      </w:tr>
      <w:tr w:rsidR="002049B5" w:rsidRPr="002049B5" w14:paraId="116A87B4" w14:textId="77777777" w:rsidTr="002049B5">
        <w:tc>
          <w:tcPr>
            <w:tcW w:w="2268" w:type="dxa"/>
          </w:tcPr>
          <w:p w14:paraId="2B61EF58" w14:textId="77777777" w:rsidR="002049B5" w:rsidRPr="002049B5" w:rsidRDefault="002049B5" w:rsidP="002049B5">
            <w:proofErr w:type="spellStart"/>
            <w:r w:rsidRPr="002049B5">
              <w:t>nNodes</w:t>
            </w:r>
            <w:proofErr w:type="spellEnd"/>
          </w:p>
        </w:tc>
        <w:tc>
          <w:tcPr>
            <w:tcW w:w="4320" w:type="dxa"/>
          </w:tcPr>
          <w:p w14:paraId="6727E007" w14:textId="77777777" w:rsidR="002049B5" w:rsidRPr="002049B5" w:rsidRDefault="002049B5" w:rsidP="002049B5">
            <w:r w:rsidRPr="002049B5">
              <w:t>Number of nodes on profile</w:t>
            </w:r>
          </w:p>
        </w:tc>
        <w:tc>
          <w:tcPr>
            <w:tcW w:w="2970" w:type="dxa"/>
          </w:tcPr>
          <w:p w14:paraId="7FCA5D4E" w14:textId="77777777" w:rsidR="002049B5" w:rsidRPr="002049B5" w:rsidRDefault="002049B5" w:rsidP="002049B5">
            <w:r w:rsidRPr="002049B5">
              <w:t>Integer</w:t>
            </w:r>
          </w:p>
        </w:tc>
      </w:tr>
      <w:tr w:rsidR="002049B5" w:rsidRPr="002049B5" w14:paraId="7A270F19" w14:textId="77777777" w:rsidTr="002049B5">
        <w:tc>
          <w:tcPr>
            <w:tcW w:w="2268" w:type="dxa"/>
          </w:tcPr>
          <w:p w14:paraId="3EE4BC5D" w14:textId="77777777" w:rsidR="002049B5" w:rsidRPr="002049B5" w:rsidRDefault="002049B5" w:rsidP="002049B5">
            <w:r w:rsidRPr="002049B5">
              <w:t>Radii and Data objects</w:t>
            </w:r>
          </w:p>
        </w:tc>
        <w:tc>
          <w:tcPr>
            <w:tcW w:w="4320" w:type="dxa"/>
          </w:tcPr>
          <w:p w14:paraId="681B098F" w14:textId="77777777" w:rsidR="002049B5" w:rsidRPr="002049B5" w:rsidRDefault="002049B5" w:rsidP="002049B5">
            <w:r w:rsidRPr="002049B5">
              <w:t>Radii and Data objects</w:t>
            </w:r>
          </w:p>
        </w:tc>
        <w:tc>
          <w:tcPr>
            <w:tcW w:w="2970" w:type="dxa"/>
          </w:tcPr>
          <w:p w14:paraId="704AA19E" w14:textId="77777777" w:rsidR="002049B5" w:rsidRPr="002049B5" w:rsidRDefault="002049B5" w:rsidP="002049B5">
            <w:proofErr w:type="gramStart"/>
            <w:r w:rsidRPr="002049B5">
              <w:t>Floating point value,</w:t>
            </w:r>
            <w:proofErr w:type="gramEnd"/>
            <w:r w:rsidRPr="002049B5">
              <w:t xml:space="preserve"> followed by a Data object followed by a line terminator.  This combination is repeated </w:t>
            </w:r>
            <w:proofErr w:type="spellStart"/>
            <w:r w:rsidRPr="002049B5">
              <w:rPr>
                <w:i/>
              </w:rPr>
              <w:t>nNodes</w:t>
            </w:r>
            <w:proofErr w:type="spellEnd"/>
            <w:r w:rsidRPr="002049B5">
              <w:t xml:space="preserve"> times.</w:t>
            </w:r>
          </w:p>
        </w:tc>
      </w:tr>
    </w:tbl>
    <w:p w14:paraId="477B3714" w14:textId="77777777" w:rsidR="002049B5" w:rsidRPr="002049B5" w:rsidRDefault="002049B5" w:rsidP="002049B5">
      <w:pPr>
        <w:rPr>
          <w:b/>
        </w:rPr>
      </w:pPr>
    </w:p>
    <w:p w14:paraId="5CFCE3FD" w14:textId="77777777" w:rsidR="002049B5" w:rsidRPr="002049B5" w:rsidRDefault="002049B5" w:rsidP="002049B5">
      <w:proofErr w:type="spellStart"/>
      <w:r w:rsidRPr="002049B5">
        <w:rPr>
          <w:b/>
        </w:rPr>
        <w:t>ProfileSurface</w:t>
      </w:r>
      <w:proofErr w:type="spellEnd"/>
      <w:r w:rsidRPr="002049B5">
        <w:t xml:space="preserve"> – Profile object that represents data, but no radius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7"/>
        <w:gridCol w:w="4222"/>
        <w:gridCol w:w="2911"/>
      </w:tblGrid>
      <w:tr w:rsidR="002049B5" w:rsidRPr="002049B5" w14:paraId="5A298FD6" w14:textId="77777777" w:rsidTr="002049B5">
        <w:tc>
          <w:tcPr>
            <w:tcW w:w="2268" w:type="dxa"/>
          </w:tcPr>
          <w:p w14:paraId="6CC34610" w14:textId="77777777" w:rsidR="002049B5" w:rsidRPr="002049B5" w:rsidRDefault="002049B5" w:rsidP="002049B5">
            <w:r w:rsidRPr="002049B5">
              <w:t>Profile type index</w:t>
            </w:r>
          </w:p>
        </w:tc>
        <w:tc>
          <w:tcPr>
            <w:tcW w:w="4320" w:type="dxa"/>
          </w:tcPr>
          <w:p w14:paraId="1A63B5E5" w14:textId="77777777" w:rsidR="002049B5" w:rsidRPr="002049B5" w:rsidRDefault="002049B5" w:rsidP="002049B5">
            <w:proofErr w:type="spellStart"/>
            <w:r w:rsidRPr="002049B5">
              <w:t>ProfileSurface</w:t>
            </w:r>
            <w:proofErr w:type="spellEnd"/>
            <w:r w:rsidRPr="002049B5">
              <w:t xml:space="preserve"> objects have index 4</w:t>
            </w:r>
          </w:p>
        </w:tc>
        <w:tc>
          <w:tcPr>
            <w:tcW w:w="2970" w:type="dxa"/>
          </w:tcPr>
          <w:p w14:paraId="7E45E32F" w14:textId="77777777" w:rsidR="002049B5" w:rsidRPr="002049B5" w:rsidRDefault="002049B5" w:rsidP="002049B5">
            <w:r w:rsidRPr="002049B5">
              <w:t>Byte 4</w:t>
            </w:r>
          </w:p>
        </w:tc>
      </w:tr>
      <w:tr w:rsidR="002049B5" w:rsidRPr="002049B5" w14:paraId="33BA8174" w14:textId="77777777" w:rsidTr="002049B5">
        <w:tc>
          <w:tcPr>
            <w:tcW w:w="2268" w:type="dxa"/>
          </w:tcPr>
          <w:p w14:paraId="077FF810" w14:textId="77777777" w:rsidR="002049B5" w:rsidRPr="002049B5" w:rsidRDefault="002049B5" w:rsidP="002049B5">
            <w:r w:rsidRPr="002049B5">
              <w:t>Data</w:t>
            </w:r>
          </w:p>
        </w:tc>
        <w:tc>
          <w:tcPr>
            <w:tcW w:w="4320" w:type="dxa"/>
          </w:tcPr>
          <w:p w14:paraId="535C1FD4" w14:textId="77777777" w:rsidR="002049B5" w:rsidRPr="002049B5" w:rsidRDefault="002049B5" w:rsidP="002049B5">
            <w:r w:rsidRPr="002049B5">
              <w:t>Data object associated with this profile</w:t>
            </w:r>
          </w:p>
        </w:tc>
        <w:tc>
          <w:tcPr>
            <w:tcW w:w="2970" w:type="dxa"/>
          </w:tcPr>
          <w:p w14:paraId="103DF3B1" w14:textId="77777777" w:rsidR="002049B5" w:rsidRPr="002049B5" w:rsidRDefault="002049B5" w:rsidP="002049B5">
            <w:r w:rsidRPr="002049B5">
              <w:t>Data object followed by a line terminator.</w:t>
            </w:r>
          </w:p>
        </w:tc>
      </w:tr>
    </w:tbl>
    <w:p w14:paraId="150502CE" w14:textId="77777777" w:rsidR="002049B5" w:rsidRPr="002049B5" w:rsidRDefault="002049B5" w:rsidP="002049B5"/>
    <w:p w14:paraId="7C494D22" w14:textId="77777777" w:rsidR="002049B5" w:rsidRPr="002049B5" w:rsidRDefault="002049B5" w:rsidP="002049B5">
      <w:pPr>
        <w:pStyle w:val="Heading3"/>
      </w:pPr>
      <w:bookmarkStart w:id="55" w:name="_Toc49512277"/>
      <w:r w:rsidRPr="002049B5">
        <w:t>Ascii Data Objects</w:t>
      </w:r>
      <w:bookmarkEnd w:id="55"/>
    </w:p>
    <w:p w14:paraId="23210950" w14:textId="77777777" w:rsidR="002049B5" w:rsidRPr="002049B5" w:rsidRDefault="002049B5" w:rsidP="002049B5">
      <w:r w:rsidRPr="002049B5">
        <w:t xml:space="preserve">Data Objects consist of a 1D array of numeric values, where all of the values are of type double, float, int, short or byte. </w:t>
      </w:r>
    </w:p>
    <w:p w14:paraId="456F148F" w14:textId="77777777" w:rsidR="002049B5" w:rsidRPr="002049B5" w:rsidRDefault="002049B5" w:rsidP="002049B5"/>
    <w:p w14:paraId="51748B43" w14:textId="77777777" w:rsidR="002049B5" w:rsidRPr="002049B5" w:rsidRDefault="002049B5" w:rsidP="002049B5">
      <w:r w:rsidRPr="002049B5">
        <w:t xml:space="preserve">All Data Objects in the model must be of the same type and must have the same number of elements.  The number of elements of every Data Objects must be equal to </w:t>
      </w:r>
      <w:proofErr w:type="spellStart"/>
      <w:r w:rsidRPr="002049B5">
        <w:rPr>
          <w:i/>
        </w:rPr>
        <w:t>nAttributes</w:t>
      </w:r>
      <w:proofErr w:type="spellEnd"/>
      <w:r w:rsidRPr="002049B5">
        <w:t xml:space="preserve">, which is the number of ‘attribute names’ specified in the file.  Whenever a Data Object is specified in the file format specification sections of this document, the </w:t>
      </w:r>
      <w:proofErr w:type="spellStart"/>
      <w:r w:rsidRPr="002049B5">
        <w:rPr>
          <w:i/>
        </w:rPr>
        <w:t>nAttributes</w:t>
      </w:r>
      <w:proofErr w:type="spellEnd"/>
      <w:r w:rsidRPr="002049B5">
        <w:t xml:space="preserve"> data primitives that comprise the Data Objects are specified in the file in sequential order.</w:t>
      </w:r>
    </w:p>
    <w:p w14:paraId="7F0F76F5" w14:textId="77777777" w:rsidR="002049B5" w:rsidRDefault="002049B5" w:rsidP="002049B5">
      <w:pPr>
        <w:pStyle w:val="Heading3"/>
      </w:pPr>
      <w:bookmarkStart w:id="56" w:name="_Toc49512278"/>
      <w:r w:rsidRPr="002049B5">
        <w:t>Ascii Grid Files</w:t>
      </w:r>
      <w:bookmarkEnd w:id="56"/>
    </w:p>
    <w:p w14:paraId="0F538B3E" w14:textId="77777777" w:rsidR="002049B5" w:rsidRPr="002049B5" w:rsidRDefault="002049B5" w:rsidP="002049B5"/>
    <w:tbl>
      <w:tblPr>
        <w:tblW w:w="97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68"/>
        <w:gridCol w:w="4320"/>
        <w:gridCol w:w="3206"/>
      </w:tblGrid>
      <w:tr w:rsidR="002049B5" w:rsidRPr="002049B5" w14:paraId="12C22E4D" w14:textId="77777777" w:rsidTr="002049B5">
        <w:trPr>
          <w:cantSplit/>
        </w:trPr>
        <w:tc>
          <w:tcPr>
            <w:tcW w:w="2268" w:type="dxa"/>
          </w:tcPr>
          <w:p w14:paraId="13119547" w14:textId="77777777" w:rsidR="002049B5" w:rsidRPr="002049B5" w:rsidRDefault="002049B5" w:rsidP="002049B5">
            <w:r w:rsidRPr="002049B5">
              <w:t>File identification string</w:t>
            </w:r>
          </w:p>
        </w:tc>
        <w:tc>
          <w:tcPr>
            <w:tcW w:w="4320" w:type="dxa"/>
          </w:tcPr>
          <w:p w14:paraId="249890C6" w14:textId="77777777" w:rsidR="002049B5" w:rsidRPr="002049B5" w:rsidRDefault="002049B5" w:rsidP="002049B5">
            <w:r w:rsidRPr="002049B5">
              <w:t>The 11 characters: GEOTESSGRID</w:t>
            </w:r>
          </w:p>
        </w:tc>
        <w:tc>
          <w:tcPr>
            <w:tcW w:w="3206" w:type="dxa"/>
          </w:tcPr>
          <w:p w14:paraId="0BF6B674" w14:textId="77777777" w:rsidR="002049B5" w:rsidRPr="002049B5" w:rsidRDefault="002049B5" w:rsidP="002049B5">
            <w:proofErr w:type="gramStart"/>
            <w:r w:rsidRPr="002049B5">
              <w:t>11 character</w:t>
            </w:r>
            <w:proofErr w:type="gramEnd"/>
            <w:r w:rsidRPr="002049B5">
              <w:t xml:space="preserve"> string followed by line terminator.</w:t>
            </w:r>
          </w:p>
        </w:tc>
      </w:tr>
      <w:tr w:rsidR="002049B5" w:rsidRPr="002049B5" w14:paraId="4FC94991" w14:textId="77777777" w:rsidTr="002049B5">
        <w:trPr>
          <w:cantSplit/>
        </w:trPr>
        <w:tc>
          <w:tcPr>
            <w:tcW w:w="2268" w:type="dxa"/>
          </w:tcPr>
          <w:p w14:paraId="3E76EF41" w14:textId="77777777" w:rsidR="002049B5" w:rsidRPr="002049B5" w:rsidRDefault="002049B5" w:rsidP="002049B5">
            <w:r w:rsidRPr="002049B5">
              <w:t>Grid file format version number</w:t>
            </w:r>
          </w:p>
        </w:tc>
        <w:tc>
          <w:tcPr>
            <w:tcW w:w="4320" w:type="dxa"/>
          </w:tcPr>
          <w:p w14:paraId="73C55BB0" w14:textId="77777777" w:rsidR="002049B5" w:rsidRPr="002049B5" w:rsidRDefault="002049B5" w:rsidP="002049B5">
            <w:r w:rsidRPr="002049B5">
              <w:t xml:space="preserve">Grid file format version number in range 1 to 65535. </w:t>
            </w:r>
          </w:p>
        </w:tc>
        <w:tc>
          <w:tcPr>
            <w:tcW w:w="3206" w:type="dxa"/>
          </w:tcPr>
          <w:p w14:paraId="755B6F49" w14:textId="77777777" w:rsidR="002049B5" w:rsidRPr="002049B5" w:rsidRDefault="002049B5" w:rsidP="002049B5">
            <w:r w:rsidRPr="002049B5">
              <w:t>Integer in range 1 to 65536, followed by a line terminator.</w:t>
            </w:r>
          </w:p>
        </w:tc>
      </w:tr>
      <w:tr w:rsidR="002049B5" w:rsidRPr="002049B5" w14:paraId="71D1F6B7" w14:textId="77777777" w:rsidTr="002049B5">
        <w:trPr>
          <w:cantSplit/>
        </w:trPr>
        <w:tc>
          <w:tcPr>
            <w:tcW w:w="2268" w:type="dxa"/>
          </w:tcPr>
          <w:p w14:paraId="781817DD" w14:textId="77777777" w:rsidR="002049B5" w:rsidRPr="002049B5" w:rsidRDefault="002049B5" w:rsidP="002049B5">
            <w:r w:rsidRPr="002049B5">
              <w:t>Software version</w:t>
            </w:r>
          </w:p>
        </w:tc>
        <w:tc>
          <w:tcPr>
            <w:tcW w:w="4320" w:type="dxa"/>
          </w:tcPr>
          <w:p w14:paraId="4F587178" w14:textId="77777777" w:rsidR="002049B5" w:rsidRPr="002049B5" w:rsidRDefault="002049B5" w:rsidP="002049B5">
            <w:r w:rsidRPr="002049B5">
              <w:t>The name of the software that was used to generate the content of the grid, and its version number</w:t>
            </w:r>
          </w:p>
        </w:tc>
        <w:tc>
          <w:tcPr>
            <w:tcW w:w="3206" w:type="dxa"/>
          </w:tcPr>
          <w:p w14:paraId="0F05EFEC" w14:textId="77777777" w:rsidR="002049B5" w:rsidRPr="002049B5" w:rsidRDefault="002049B5" w:rsidP="002049B5">
            <w:r w:rsidRPr="002049B5">
              <w:t>String followed by line terminator.</w:t>
            </w:r>
          </w:p>
        </w:tc>
      </w:tr>
      <w:tr w:rsidR="002049B5" w:rsidRPr="002049B5" w14:paraId="04B78ED2" w14:textId="77777777" w:rsidTr="002049B5">
        <w:tblPrEx>
          <w:tblLook w:val="01E0" w:firstRow="1" w:lastRow="1" w:firstColumn="1" w:lastColumn="1" w:noHBand="0" w:noVBand="0"/>
        </w:tblPrEx>
        <w:trPr>
          <w:cantSplit/>
        </w:trPr>
        <w:tc>
          <w:tcPr>
            <w:tcW w:w="2268" w:type="dxa"/>
          </w:tcPr>
          <w:p w14:paraId="1EF2BD59" w14:textId="77777777" w:rsidR="002049B5" w:rsidRPr="002049B5" w:rsidRDefault="002049B5" w:rsidP="002049B5">
            <w:r w:rsidRPr="002049B5">
              <w:t xml:space="preserve">Date </w:t>
            </w:r>
          </w:p>
        </w:tc>
        <w:tc>
          <w:tcPr>
            <w:tcW w:w="4320" w:type="dxa"/>
          </w:tcPr>
          <w:p w14:paraId="6156C457" w14:textId="77777777" w:rsidR="002049B5" w:rsidRPr="002049B5" w:rsidRDefault="002049B5" w:rsidP="002049B5">
            <w:r w:rsidRPr="002049B5">
              <w:t>The date that the content of the grid was generated</w:t>
            </w:r>
          </w:p>
        </w:tc>
        <w:tc>
          <w:tcPr>
            <w:tcW w:w="3206" w:type="dxa"/>
          </w:tcPr>
          <w:p w14:paraId="58B7229C" w14:textId="77777777" w:rsidR="002049B5" w:rsidRPr="002049B5" w:rsidRDefault="002049B5" w:rsidP="002049B5">
            <w:r w:rsidRPr="002049B5">
              <w:t>String followed by line terminator.</w:t>
            </w:r>
          </w:p>
        </w:tc>
      </w:tr>
      <w:tr w:rsidR="002049B5" w:rsidRPr="002049B5" w14:paraId="7915529A" w14:textId="77777777" w:rsidTr="002049B5">
        <w:trPr>
          <w:cantSplit/>
        </w:trPr>
        <w:tc>
          <w:tcPr>
            <w:tcW w:w="2268" w:type="dxa"/>
          </w:tcPr>
          <w:p w14:paraId="10EEC118" w14:textId="77777777" w:rsidR="002049B5" w:rsidRPr="002049B5" w:rsidRDefault="002049B5" w:rsidP="002049B5">
            <w:r w:rsidRPr="002049B5">
              <w:t xml:space="preserve">Comment </w:t>
            </w:r>
          </w:p>
        </w:tc>
        <w:tc>
          <w:tcPr>
            <w:tcW w:w="4320" w:type="dxa"/>
          </w:tcPr>
          <w:p w14:paraId="32726F0A" w14:textId="77777777" w:rsidR="002049B5" w:rsidRPr="002049B5" w:rsidRDefault="002049B5" w:rsidP="002049B5">
            <w:r w:rsidRPr="002049B5">
              <w:t>Comment that serves to make the file more readable.</w:t>
            </w:r>
          </w:p>
        </w:tc>
        <w:tc>
          <w:tcPr>
            <w:tcW w:w="3206" w:type="dxa"/>
          </w:tcPr>
          <w:p w14:paraId="6B1AAABF" w14:textId="77777777" w:rsidR="002049B5" w:rsidRPr="002049B5" w:rsidRDefault="002049B5" w:rsidP="002049B5">
            <w:r w:rsidRPr="002049B5">
              <w:t xml:space="preserve">Ascii text starting </w:t>
            </w:r>
            <w:proofErr w:type="gramStart"/>
            <w:r w:rsidRPr="002049B5">
              <w:t>with ’</w:t>
            </w:r>
            <w:proofErr w:type="gramEnd"/>
            <w:r w:rsidRPr="002049B5">
              <w:t>#’ and ending with a line terminator.</w:t>
            </w:r>
          </w:p>
        </w:tc>
      </w:tr>
      <w:tr w:rsidR="002049B5" w:rsidRPr="002049B5" w14:paraId="7F573444" w14:textId="77777777" w:rsidTr="002049B5">
        <w:tblPrEx>
          <w:tblLook w:val="01E0" w:firstRow="1" w:lastRow="1" w:firstColumn="1" w:lastColumn="1" w:noHBand="0" w:noVBand="0"/>
        </w:tblPrEx>
        <w:trPr>
          <w:cantSplit/>
        </w:trPr>
        <w:tc>
          <w:tcPr>
            <w:tcW w:w="2268" w:type="dxa"/>
          </w:tcPr>
          <w:p w14:paraId="420EC978" w14:textId="77777777" w:rsidR="002049B5" w:rsidRPr="002049B5" w:rsidRDefault="002049B5" w:rsidP="002049B5">
            <w:proofErr w:type="spellStart"/>
            <w:r w:rsidRPr="002049B5">
              <w:lastRenderedPageBreak/>
              <w:t>gridID</w:t>
            </w:r>
            <w:proofErr w:type="spellEnd"/>
          </w:p>
        </w:tc>
        <w:tc>
          <w:tcPr>
            <w:tcW w:w="4320" w:type="dxa"/>
          </w:tcPr>
          <w:p w14:paraId="4C53CD3F" w14:textId="77777777" w:rsidR="002049B5" w:rsidRPr="002049B5" w:rsidRDefault="002049B5" w:rsidP="002049B5">
            <w:r w:rsidRPr="002049B5">
              <w:t xml:space="preserve">Every grid has a unique </w:t>
            </w:r>
            <w:proofErr w:type="spellStart"/>
            <w:r w:rsidRPr="002049B5">
              <w:t>gridID</w:t>
            </w:r>
            <w:proofErr w:type="spellEnd"/>
            <w:r w:rsidRPr="002049B5">
              <w:t xml:space="preserve"> that is stored in both the grid file and in all the model files that use that grid.  When the model and grid are loaded, a check is performed to ensure that the two </w:t>
            </w:r>
            <w:proofErr w:type="spellStart"/>
            <w:r w:rsidRPr="002049B5">
              <w:t>gridIDs</w:t>
            </w:r>
            <w:proofErr w:type="spellEnd"/>
            <w:r w:rsidRPr="002049B5">
              <w:t xml:space="preserve"> match exactly.  While any string can be used as a </w:t>
            </w:r>
            <w:proofErr w:type="spellStart"/>
            <w:r w:rsidRPr="002049B5">
              <w:t>gridID</w:t>
            </w:r>
            <w:proofErr w:type="spellEnd"/>
            <w:r w:rsidRPr="002049B5">
              <w:t>, an MD5 hash of the vertices, triangle indices, level indices and tessellation indices is an excellent choice.</w:t>
            </w:r>
          </w:p>
        </w:tc>
        <w:tc>
          <w:tcPr>
            <w:tcW w:w="3206" w:type="dxa"/>
          </w:tcPr>
          <w:p w14:paraId="45F5BCC2" w14:textId="77777777" w:rsidR="002049B5" w:rsidRPr="002049B5" w:rsidRDefault="002049B5" w:rsidP="002049B5">
            <w:r w:rsidRPr="002049B5">
              <w:t>String followed by a line terminator.</w:t>
            </w:r>
          </w:p>
        </w:tc>
      </w:tr>
      <w:tr w:rsidR="002049B5" w:rsidRPr="002049B5" w14:paraId="12E471E7" w14:textId="77777777" w:rsidTr="002049B5">
        <w:trPr>
          <w:cantSplit/>
        </w:trPr>
        <w:tc>
          <w:tcPr>
            <w:tcW w:w="2268" w:type="dxa"/>
          </w:tcPr>
          <w:p w14:paraId="4F7D1415" w14:textId="77777777" w:rsidR="002049B5" w:rsidRPr="002049B5" w:rsidRDefault="002049B5" w:rsidP="002049B5">
            <w:r w:rsidRPr="002049B5">
              <w:t xml:space="preserve">Comment </w:t>
            </w:r>
          </w:p>
        </w:tc>
        <w:tc>
          <w:tcPr>
            <w:tcW w:w="4320" w:type="dxa"/>
          </w:tcPr>
          <w:p w14:paraId="0C783B61" w14:textId="77777777" w:rsidR="002049B5" w:rsidRPr="002049B5" w:rsidRDefault="002049B5" w:rsidP="002049B5">
            <w:r w:rsidRPr="002049B5">
              <w:t>Comment that serves to make the file more readable.</w:t>
            </w:r>
          </w:p>
        </w:tc>
        <w:tc>
          <w:tcPr>
            <w:tcW w:w="3206" w:type="dxa"/>
          </w:tcPr>
          <w:p w14:paraId="7B8AB23B" w14:textId="77777777" w:rsidR="002049B5" w:rsidRPr="002049B5" w:rsidRDefault="002049B5" w:rsidP="002049B5">
            <w:r w:rsidRPr="002049B5">
              <w:t xml:space="preserve">Ascii text starting </w:t>
            </w:r>
            <w:proofErr w:type="gramStart"/>
            <w:r w:rsidRPr="002049B5">
              <w:t>with ’</w:t>
            </w:r>
            <w:proofErr w:type="gramEnd"/>
            <w:r w:rsidRPr="002049B5">
              <w:t>#’ and ending with a line terminator.</w:t>
            </w:r>
          </w:p>
        </w:tc>
      </w:tr>
      <w:tr w:rsidR="002049B5" w:rsidRPr="002049B5" w14:paraId="5E465E7C" w14:textId="77777777" w:rsidTr="002049B5">
        <w:trPr>
          <w:cantSplit/>
        </w:trPr>
        <w:tc>
          <w:tcPr>
            <w:tcW w:w="2268" w:type="dxa"/>
          </w:tcPr>
          <w:p w14:paraId="60F2771E" w14:textId="77777777" w:rsidR="002049B5" w:rsidRPr="002049B5" w:rsidRDefault="002049B5" w:rsidP="002049B5">
            <w:proofErr w:type="spellStart"/>
            <w:r w:rsidRPr="002049B5">
              <w:t>nTessellations</w:t>
            </w:r>
            <w:proofErr w:type="spellEnd"/>
          </w:p>
        </w:tc>
        <w:tc>
          <w:tcPr>
            <w:tcW w:w="4320" w:type="dxa"/>
          </w:tcPr>
          <w:p w14:paraId="50D0AFAF" w14:textId="77777777" w:rsidR="002049B5" w:rsidRPr="002049B5" w:rsidRDefault="002049B5" w:rsidP="002049B5">
            <w:r w:rsidRPr="002049B5">
              <w:t>The number of multi-level tessellations that define the grid</w:t>
            </w:r>
          </w:p>
        </w:tc>
        <w:tc>
          <w:tcPr>
            <w:tcW w:w="3206" w:type="dxa"/>
          </w:tcPr>
          <w:p w14:paraId="70F0BB17" w14:textId="77777777" w:rsidR="002049B5" w:rsidRPr="002049B5" w:rsidRDefault="002049B5" w:rsidP="002049B5">
            <w:r w:rsidRPr="002049B5">
              <w:t>Integer</w:t>
            </w:r>
          </w:p>
        </w:tc>
      </w:tr>
      <w:tr w:rsidR="002049B5" w:rsidRPr="002049B5" w14:paraId="41409FB9" w14:textId="77777777" w:rsidTr="002049B5">
        <w:trPr>
          <w:cantSplit/>
        </w:trPr>
        <w:tc>
          <w:tcPr>
            <w:tcW w:w="2268" w:type="dxa"/>
          </w:tcPr>
          <w:p w14:paraId="4CA3A213" w14:textId="77777777" w:rsidR="002049B5" w:rsidRPr="002049B5" w:rsidRDefault="002049B5" w:rsidP="002049B5">
            <w:proofErr w:type="spellStart"/>
            <w:r w:rsidRPr="002049B5">
              <w:t>nLevels</w:t>
            </w:r>
            <w:proofErr w:type="spellEnd"/>
          </w:p>
        </w:tc>
        <w:tc>
          <w:tcPr>
            <w:tcW w:w="4320" w:type="dxa"/>
          </w:tcPr>
          <w:p w14:paraId="3C8D8360" w14:textId="77777777" w:rsidR="002049B5" w:rsidRPr="002049B5" w:rsidRDefault="002049B5" w:rsidP="002049B5">
            <w:r w:rsidRPr="002049B5">
              <w:t>The total number of tessellation levels that define the grid.  This is the sum of the number of tessellation levels in all the multi-level tessellations in the grid.</w:t>
            </w:r>
          </w:p>
        </w:tc>
        <w:tc>
          <w:tcPr>
            <w:tcW w:w="3206" w:type="dxa"/>
          </w:tcPr>
          <w:p w14:paraId="1BF5D6DD" w14:textId="77777777" w:rsidR="002049B5" w:rsidRPr="002049B5" w:rsidRDefault="002049B5" w:rsidP="002049B5">
            <w:r w:rsidRPr="002049B5">
              <w:t>Integer</w:t>
            </w:r>
          </w:p>
        </w:tc>
      </w:tr>
      <w:tr w:rsidR="002049B5" w:rsidRPr="002049B5" w14:paraId="0594537F" w14:textId="77777777" w:rsidTr="002049B5">
        <w:trPr>
          <w:cantSplit/>
        </w:trPr>
        <w:tc>
          <w:tcPr>
            <w:tcW w:w="2268" w:type="dxa"/>
          </w:tcPr>
          <w:p w14:paraId="673C41F7" w14:textId="77777777" w:rsidR="002049B5" w:rsidRPr="002049B5" w:rsidRDefault="002049B5" w:rsidP="002049B5">
            <w:proofErr w:type="spellStart"/>
            <w:r w:rsidRPr="002049B5">
              <w:t>nTriangles</w:t>
            </w:r>
            <w:proofErr w:type="spellEnd"/>
          </w:p>
        </w:tc>
        <w:tc>
          <w:tcPr>
            <w:tcW w:w="4320" w:type="dxa"/>
          </w:tcPr>
          <w:p w14:paraId="0DBB7EB2" w14:textId="77777777" w:rsidR="002049B5" w:rsidRPr="002049B5" w:rsidRDefault="002049B5" w:rsidP="002049B5">
            <w:r w:rsidRPr="002049B5">
              <w:t>The total number of triangles that define the grid.  This is the sum of the number of triangles in all tessellation levels of all multi-level tessellations.</w:t>
            </w:r>
          </w:p>
        </w:tc>
        <w:tc>
          <w:tcPr>
            <w:tcW w:w="3206" w:type="dxa"/>
          </w:tcPr>
          <w:p w14:paraId="6CF81D98" w14:textId="77777777" w:rsidR="002049B5" w:rsidRPr="002049B5" w:rsidRDefault="002049B5" w:rsidP="002049B5">
            <w:r w:rsidRPr="002049B5">
              <w:t>Integer</w:t>
            </w:r>
          </w:p>
        </w:tc>
      </w:tr>
      <w:tr w:rsidR="002049B5" w:rsidRPr="002049B5" w14:paraId="4E07E913" w14:textId="77777777" w:rsidTr="002049B5">
        <w:trPr>
          <w:cantSplit/>
        </w:trPr>
        <w:tc>
          <w:tcPr>
            <w:tcW w:w="2268" w:type="dxa"/>
          </w:tcPr>
          <w:p w14:paraId="2653EB9B" w14:textId="77777777" w:rsidR="002049B5" w:rsidRPr="002049B5" w:rsidRDefault="002049B5" w:rsidP="002049B5">
            <w:proofErr w:type="spellStart"/>
            <w:r w:rsidRPr="002049B5">
              <w:t>nVertices</w:t>
            </w:r>
            <w:proofErr w:type="spellEnd"/>
          </w:p>
        </w:tc>
        <w:tc>
          <w:tcPr>
            <w:tcW w:w="4320" w:type="dxa"/>
          </w:tcPr>
          <w:p w14:paraId="7C82632F" w14:textId="77777777" w:rsidR="002049B5" w:rsidRPr="002049B5" w:rsidRDefault="002049B5" w:rsidP="002049B5">
            <w:r w:rsidRPr="002049B5">
              <w:t>The number of vertices that define the grid.  Each vertex is a 3D unit vector.</w:t>
            </w:r>
          </w:p>
        </w:tc>
        <w:tc>
          <w:tcPr>
            <w:tcW w:w="3206" w:type="dxa"/>
          </w:tcPr>
          <w:p w14:paraId="31240606" w14:textId="77777777" w:rsidR="002049B5" w:rsidRPr="002049B5" w:rsidRDefault="002049B5" w:rsidP="002049B5">
            <w:r w:rsidRPr="002049B5">
              <w:t>Integer followed by line terminator.</w:t>
            </w:r>
          </w:p>
        </w:tc>
      </w:tr>
      <w:tr w:rsidR="002049B5" w:rsidRPr="002049B5" w14:paraId="0B3A1D6E" w14:textId="77777777" w:rsidTr="002049B5">
        <w:trPr>
          <w:cantSplit/>
        </w:trPr>
        <w:tc>
          <w:tcPr>
            <w:tcW w:w="2268" w:type="dxa"/>
          </w:tcPr>
          <w:p w14:paraId="20855007" w14:textId="77777777" w:rsidR="002049B5" w:rsidRPr="002049B5" w:rsidRDefault="002049B5" w:rsidP="002049B5">
            <w:r w:rsidRPr="002049B5">
              <w:t xml:space="preserve">Comment </w:t>
            </w:r>
          </w:p>
        </w:tc>
        <w:tc>
          <w:tcPr>
            <w:tcW w:w="4320" w:type="dxa"/>
          </w:tcPr>
          <w:p w14:paraId="355BD304" w14:textId="77777777" w:rsidR="002049B5" w:rsidRPr="002049B5" w:rsidRDefault="002049B5" w:rsidP="002049B5">
            <w:r w:rsidRPr="002049B5">
              <w:t>Comment that serves to make the file more readable.</w:t>
            </w:r>
          </w:p>
        </w:tc>
        <w:tc>
          <w:tcPr>
            <w:tcW w:w="3206" w:type="dxa"/>
          </w:tcPr>
          <w:p w14:paraId="1EBB1C51" w14:textId="77777777" w:rsidR="002049B5" w:rsidRPr="002049B5" w:rsidRDefault="002049B5" w:rsidP="002049B5">
            <w:r w:rsidRPr="002049B5">
              <w:t xml:space="preserve">Ascii text starting </w:t>
            </w:r>
            <w:proofErr w:type="gramStart"/>
            <w:r w:rsidRPr="002049B5">
              <w:t>with ’</w:t>
            </w:r>
            <w:proofErr w:type="gramEnd"/>
            <w:r w:rsidRPr="002049B5">
              <w:t>#’ and ending with a line terminator.</w:t>
            </w:r>
          </w:p>
        </w:tc>
      </w:tr>
      <w:tr w:rsidR="002049B5" w:rsidRPr="002049B5" w14:paraId="199CCDBE" w14:textId="77777777" w:rsidTr="002049B5">
        <w:trPr>
          <w:cantSplit/>
        </w:trPr>
        <w:tc>
          <w:tcPr>
            <w:tcW w:w="2268" w:type="dxa"/>
          </w:tcPr>
          <w:p w14:paraId="4F87BBCF" w14:textId="77777777" w:rsidR="002049B5" w:rsidRPr="002049B5" w:rsidRDefault="002049B5" w:rsidP="002049B5">
            <w:r w:rsidRPr="002049B5">
              <w:t>Tessellation level indices</w:t>
            </w:r>
          </w:p>
        </w:tc>
        <w:tc>
          <w:tcPr>
            <w:tcW w:w="4320" w:type="dxa"/>
          </w:tcPr>
          <w:p w14:paraId="253CCC8B" w14:textId="77777777" w:rsidR="002049B5" w:rsidRPr="002049B5" w:rsidRDefault="002049B5" w:rsidP="002049B5">
            <w:r w:rsidRPr="002049B5">
              <w:t>For each tessellation two integers are specified: the index of the first level and the index of the last level plus one, that defines the tessellation.</w:t>
            </w:r>
          </w:p>
          <w:p w14:paraId="287FA9E5" w14:textId="77777777" w:rsidR="002049B5" w:rsidRPr="002049B5" w:rsidRDefault="002049B5" w:rsidP="002049B5"/>
        </w:tc>
        <w:tc>
          <w:tcPr>
            <w:tcW w:w="3206" w:type="dxa"/>
          </w:tcPr>
          <w:p w14:paraId="44A56EEA" w14:textId="77777777" w:rsidR="002049B5" w:rsidRPr="002049B5" w:rsidRDefault="002049B5" w:rsidP="002049B5">
            <w:proofErr w:type="spellStart"/>
            <w:r w:rsidRPr="002049B5">
              <w:rPr>
                <w:i/>
              </w:rPr>
              <w:t>nTessellations</w:t>
            </w:r>
            <w:proofErr w:type="spellEnd"/>
            <w:r w:rsidRPr="002049B5">
              <w:t>*2 integers with each pair of integers followed by a line terminator.</w:t>
            </w:r>
          </w:p>
        </w:tc>
      </w:tr>
      <w:tr w:rsidR="002049B5" w:rsidRPr="002049B5" w14:paraId="6D48A7D6" w14:textId="77777777" w:rsidTr="002049B5">
        <w:trPr>
          <w:cantSplit/>
        </w:trPr>
        <w:tc>
          <w:tcPr>
            <w:tcW w:w="2268" w:type="dxa"/>
          </w:tcPr>
          <w:p w14:paraId="2F8DB77C" w14:textId="77777777" w:rsidR="002049B5" w:rsidRPr="002049B5" w:rsidRDefault="002049B5" w:rsidP="002049B5">
            <w:r w:rsidRPr="002049B5">
              <w:t xml:space="preserve">Comment </w:t>
            </w:r>
          </w:p>
        </w:tc>
        <w:tc>
          <w:tcPr>
            <w:tcW w:w="4320" w:type="dxa"/>
          </w:tcPr>
          <w:p w14:paraId="6AC4D222" w14:textId="77777777" w:rsidR="002049B5" w:rsidRPr="002049B5" w:rsidRDefault="002049B5" w:rsidP="002049B5">
            <w:r w:rsidRPr="002049B5">
              <w:t>Comment that serves to make the file more readable.</w:t>
            </w:r>
          </w:p>
        </w:tc>
        <w:tc>
          <w:tcPr>
            <w:tcW w:w="3206" w:type="dxa"/>
          </w:tcPr>
          <w:p w14:paraId="1BBE4423" w14:textId="77777777" w:rsidR="002049B5" w:rsidRPr="002049B5" w:rsidRDefault="002049B5" w:rsidP="002049B5">
            <w:r w:rsidRPr="002049B5">
              <w:t xml:space="preserve">Ascii text starting </w:t>
            </w:r>
            <w:proofErr w:type="gramStart"/>
            <w:r w:rsidRPr="002049B5">
              <w:t>with ’</w:t>
            </w:r>
            <w:proofErr w:type="gramEnd"/>
            <w:r w:rsidRPr="002049B5">
              <w:t>#’ and ending with a line terminator.</w:t>
            </w:r>
          </w:p>
        </w:tc>
      </w:tr>
      <w:tr w:rsidR="002049B5" w:rsidRPr="002049B5" w14:paraId="1BF435D2" w14:textId="77777777" w:rsidTr="002049B5">
        <w:trPr>
          <w:cantSplit/>
        </w:trPr>
        <w:tc>
          <w:tcPr>
            <w:tcW w:w="2268" w:type="dxa"/>
          </w:tcPr>
          <w:p w14:paraId="175BB4A1" w14:textId="77777777" w:rsidR="002049B5" w:rsidRPr="002049B5" w:rsidRDefault="002049B5" w:rsidP="002049B5">
            <w:r w:rsidRPr="002049B5">
              <w:t>Level triangle indices</w:t>
            </w:r>
          </w:p>
        </w:tc>
        <w:tc>
          <w:tcPr>
            <w:tcW w:w="4320" w:type="dxa"/>
          </w:tcPr>
          <w:p w14:paraId="342D4FF1" w14:textId="77777777" w:rsidR="002049B5" w:rsidRPr="002049B5" w:rsidRDefault="002049B5" w:rsidP="002049B5">
            <w:r w:rsidRPr="002049B5">
              <w:t>For each tessellation level two integers are specified: the index of the first triangle and the index of the last triangle plus one, that define the level.</w:t>
            </w:r>
          </w:p>
        </w:tc>
        <w:tc>
          <w:tcPr>
            <w:tcW w:w="3206" w:type="dxa"/>
          </w:tcPr>
          <w:p w14:paraId="4960A705" w14:textId="77777777" w:rsidR="002049B5" w:rsidRPr="002049B5" w:rsidRDefault="002049B5" w:rsidP="002049B5">
            <w:proofErr w:type="spellStart"/>
            <w:r w:rsidRPr="002049B5">
              <w:rPr>
                <w:i/>
              </w:rPr>
              <w:t>nLevels</w:t>
            </w:r>
            <w:proofErr w:type="spellEnd"/>
            <w:r w:rsidRPr="002049B5">
              <w:t>*2 integers with each pair of integers followed by a line terminator.</w:t>
            </w:r>
          </w:p>
        </w:tc>
      </w:tr>
      <w:tr w:rsidR="002049B5" w:rsidRPr="002049B5" w14:paraId="42F977CC" w14:textId="77777777" w:rsidTr="002049B5">
        <w:trPr>
          <w:cantSplit/>
        </w:trPr>
        <w:tc>
          <w:tcPr>
            <w:tcW w:w="2268" w:type="dxa"/>
          </w:tcPr>
          <w:p w14:paraId="02C18C50" w14:textId="77777777" w:rsidR="002049B5" w:rsidRPr="002049B5" w:rsidRDefault="002049B5" w:rsidP="002049B5">
            <w:r w:rsidRPr="002049B5">
              <w:t xml:space="preserve">Comment </w:t>
            </w:r>
          </w:p>
        </w:tc>
        <w:tc>
          <w:tcPr>
            <w:tcW w:w="4320" w:type="dxa"/>
          </w:tcPr>
          <w:p w14:paraId="5630966E" w14:textId="77777777" w:rsidR="002049B5" w:rsidRPr="002049B5" w:rsidRDefault="002049B5" w:rsidP="002049B5">
            <w:r w:rsidRPr="002049B5">
              <w:t>Comment that serves to make the file more readable.</w:t>
            </w:r>
          </w:p>
        </w:tc>
        <w:tc>
          <w:tcPr>
            <w:tcW w:w="3206" w:type="dxa"/>
          </w:tcPr>
          <w:p w14:paraId="2107CABD" w14:textId="77777777" w:rsidR="002049B5" w:rsidRPr="002049B5" w:rsidRDefault="002049B5" w:rsidP="002049B5">
            <w:r w:rsidRPr="002049B5">
              <w:t xml:space="preserve">Ascii text starting </w:t>
            </w:r>
            <w:proofErr w:type="gramStart"/>
            <w:r w:rsidRPr="002049B5">
              <w:t>with ’</w:t>
            </w:r>
            <w:proofErr w:type="gramEnd"/>
            <w:r w:rsidRPr="002049B5">
              <w:t>#’ and ending with a line terminator.</w:t>
            </w:r>
          </w:p>
        </w:tc>
      </w:tr>
      <w:tr w:rsidR="002049B5" w:rsidRPr="002049B5" w14:paraId="6E0DFC35" w14:textId="77777777" w:rsidTr="002049B5">
        <w:trPr>
          <w:cantSplit/>
        </w:trPr>
        <w:tc>
          <w:tcPr>
            <w:tcW w:w="2268" w:type="dxa"/>
          </w:tcPr>
          <w:p w14:paraId="77759D5B" w14:textId="77777777" w:rsidR="002049B5" w:rsidRPr="002049B5" w:rsidRDefault="002049B5" w:rsidP="002049B5">
            <w:r w:rsidRPr="002049B5">
              <w:lastRenderedPageBreak/>
              <w:t>Vertex positions</w:t>
            </w:r>
          </w:p>
        </w:tc>
        <w:tc>
          <w:tcPr>
            <w:tcW w:w="4320" w:type="dxa"/>
          </w:tcPr>
          <w:p w14:paraId="76229A80" w14:textId="77777777" w:rsidR="002049B5" w:rsidRPr="002049B5" w:rsidRDefault="002049B5" w:rsidP="002049B5">
            <w:r w:rsidRPr="002049B5">
              <w:t>For each vertex 3 doubles are specified that define the x, y and z components of the unit vector corresponding to the position of the vertex</w:t>
            </w:r>
          </w:p>
        </w:tc>
        <w:tc>
          <w:tcPr>
            <w:tcW w:w="3206" w:type="dxa"/>
          </w:tcPr>
          <w:p w14:paraId="288E16D0" w14:textId="77777777" w:rsidR="002049B5" w:rsidRPr="002049B5" w:rsidRDefault="002049B5" w:rsidP="002049B5">
            <w:proofErr w:type="spellStart"/>
            <w:r w:rsidRPr="002049B5">
              <w:rPr>
                <w:i/>
              </w:rPr>
              <w:t>nVertices</w:t>
            </w:r>
            <w:proofErr w:type="spellEnd"/>
            <w:r w:rsidRPr="002049B5">
              <w:t>*3 doubles with each triple of doubles followed by a line terminator.</w:t>
            </w:r>
          </w:p>
        </w:tc>
      </w:tr>
      <w:tr w:rsidR="002049B5" w:rsidRPr="002049B5" w14:paraId="45BF9725" w14:textId="77777777" w:rsidTr="002049B5">
        <w:trPr>
          <w:cantSplit/>
        </w:trPr>
        <w:tc>
          <w:tcPr>
            <w:tcW w:w="2268" w:type="dxa"/>
          </w:tcPr>
          <w:p w14:paraId="29916482" w14:textId="77777777" w:rsidR="002049B5" w:rsidRPr="002049B5" w:rsidRDefault="002049B5" w:rsidP="002049B5">
            <w:r w:rsidRPr="002049B5">
              <w:t xml:space="preserve">Comment </w:t>
            </w:r>
          </w:p>
        </w:tc>
        <w:tc>
          <w:tcPr>
            <w:tcW w:w="4320" w:type="dxa"/>
          </w:tcPr>
          <w:p w14:paraId="49C98E64" w14:textId="77777777" w:rsidR="002049B5" w:rsidRPr="002049B5" w:rsidRDefault="002049B5" w:rsidP="002049B5">
            <w:r w:rsidRPr="002049B5">
              <w:t>Comment that serves to make the file more readable.</w:t>
            </w:r>
          </w:p>
        </w:tc>
        <w:tc>
          <w:tcPr>
            <w:tcW w:w="3206" w:type="dxa"/>
          </w:tcPr>
          <w:p w14:paraId="546870E3" w14:textId="77777777" w:rsidR="002049B5" w:rsidRPr="002049B5" w:rsidRDefault="002049B5" w:rsidP="002049B5">
            <w:pPr>
              <w:rPr>
                <w:i/>
              </w:rPr>
            </w:pPr>
            <w:r w:rsidRPr="002049B5">
              <w:rPr>
                <w:i/>
              </w:rPr>
              <w:t xml:space="preserve">Ascii text starting </w:t>
            </w:r>
            <w:proofErr w:type="gramStart"/>
            <w:r w:rsidRPr="002049B5">
              <w:rPr>
                <w:i/>
              </w:rPr>
              <w:t>with ’</w:t>
            </w:r>
            <w:proofErr w:type="gramEnd"/>
            <w:r w:rsidRPr="002049B5">
              <w:rPr>
                <w:i/>
              </w:rPr>
              <w:t>#’ and ending with a line terminator.</w:t>
            </w:r>
          </w:p>
        </w:tc>
      </w:tr>
      <w:tr w:rsidR="002049B5" w:rsidRPr="002049B5" w14:paraId="72DC23EB" w14:textId="77777777" w:rsidTr="002049B5">
        <w:trPr>
          <w:cantSplit/>
        </w:trPr>
        <w:tc>
          <w:tcPr>
            <w:tcW w:w="2268" w:type="dxa"/>
          </w:tcPr>
          <w:p w14:paraId="621648BF" w14:textId="77777777" w:rsidR="002049B5" w:rsidRPr="002049B5" w:rsidRDefault="002049B5" w:rsidP="002049B5">
            <w:r w:rsidRPr="002049B5">
              <w:t>Triangle indices</w:t>
            </w:r>
          </w:p>
        </w:tc>
        <w:tc>
          <w:tcPr>
            <w:tcW w:w="4320" w:type="dxa"/>
          </w:tcPr>
          <w:p w14:paraId="0BF1AD38" w14:textId="77777777" w:rsidR="002049B5" w:rsidRPr="002049B5" w:rsidRDefault="002049B5" w:rsidP="002049B5">
            <w:r w:rsidRPr="002049B5">
              <w:t>For each triangle 3 integers are specified that define the indices of the 3 vertices that define the triangle</w:t>
            </w:r>
          </w:p>
        </w:tc>
        <w:tc>
          <w:tcPr>
            <w:tcW w:w="3206" w:type="dxa"/>
          </w:tcPr>
          <w:p w14:paraId="518EEB0D" w14:textId="77777777" w:rsidR="002049B5" w:rsidRPr="002049B5" w:rsidRDefault="002049B5" w:rsidP="002049B5">
            <w:pPr>
              <w:rPr>
                <w:i/>
              </w:rPr>
            </w:pPr>
            <w:proofErr w:type="spellStart"/>
            <w:r w:rsidRPr="002049B5">
              <w:rPr>
                <w:i/>
              </w:rPr>
              <w:t>nTriangles</w:t>
            </w:r>
            <w:proofErr w:type="spellEnd"/>
            <w:r w:rsidRPr="002049B5">
              <w:rPr>
                <w:i/>
              </w:rPr>
              <w:t>*3 integers with each triple of integers followed by a line terminator.</w:t>
            </w:r>
          </w:p>
        </w:tc>
      </w:tr>
    </w:tbl>
    <w:p w14:paraId="025AD22E" w14:textId="6AEE883A" w:rsidR="00C04E03" w:rsidRDefault="00C04E03" w:rsidP="00C04E03"/>
    <w:p w14:paraId="5BED0484" w14:textId="409DEC56" w:rsidR="000B3370" w:rsidRDefault="000B3370" w:rsidP="00C04E03"/>
    <w:p w14:paraId="05806501" w14:textId="29AF8EF6" w:rsidR="000B3370" w:rsidRDefault="000B3370" w:rsidP="00C04E03"/>
    <w:p w14:paraId="4F0C44AA" w14:textId="24B30AAC" w:rsidR="000B3370" w:rsidRDefault="000B3370" w:rsidP="00C04E03"/>
    <w:p w14:paraId="03AD24F5" w14:textId="246F6E86" w:rsidR="000B3370" w:rsidRDefault="000B3370" w:rsidP="00C04E03"/>
    <w:p w14:paraId="61EFC1E6" w14:textId="45EE8FBD" w:rsidR="000B3370" w:rsidRDefault="000B3370" w:rsidP="00C04E03"/>
    <w:p w14:paraId="6C0D10D0" w14:textId="4C4ADC85" w:rsidR="000B3370" w:rsidRDefault="000B3370" w:rsidP="00C04E03"/>
    <w:p w14:paraId="6EFAB5F3" w14:textId="2323311A" w:rsidR="000B3370" w:rsidRDefault="000B3370" w:rsidP="00C04E03"/>
    <w:p w14:paraId="181F75CF" w14:textId="09F744FE" w:rsidR="000B3370" w:rsidRDefault="000B3370" w:rsidP="00C04E03"/>
    <w:p w14:paraId="6E1E7FFD" w14:textId="23210433" w:rsidR="000B3370" w:rsidRDefault="000B3370" w:rsidP="00C04E03"/>
    <w:p w14:paraId="44AAD299" w14:textId="685E08A7" w:rsidR="000B3370" w:rsidRDefault="000B3370" w:rsidP="00C04E03"/>
    <w:p w14:paraId="7A7EDD09" w14:textId="6FF29176" w:rsidR="000B3370" w:rsidRDefault="000B3370" w:rsidP="00C04E03"/>
    <w:p w14:paraId="47C34AFC" w14:textId="2A208DC6" w:rsidR="000B3370" w:rsidRDefault="000B3370" w:rsidP="00C04E03"/>
    <w:p w14:paraId="3DEBB1CE" w14:textId="1611139D" w:rsidR="000B3370" w:rsidRDefault="000B3370" w:rsidP="00C04E03"/>
    <w:p w14:paraId="282A3777" w14:textId="769EAA5E" w:rsidR="000B3370" w:rsidRDefault="000B3370" w:rsidP="00C04E03"/>
    <w:p w14:paraId="3FFAC5B2" w14:textId="127F06B9" w:rsidR="000B3370" w:rsidRDefault="000B3370" w:rsidP="00C04E03"/>
    <w:p w14:paraId="2E319E81" w14:textId="409A96A7" w:rsidR="000B3370" w:rsidRDefault="000B3370" w:rsidP="00C04E03"/>
    <w:p w14:paraId="05924BB4" w14:textId="586EF35C" w:rsidR="000B3370" w:rsidRDefault="000B3370" w:rsidP="00C04E03"/>
    <w:p w14:paraId="337AE864" w14:textId="0D320140" w:rsidR="000B3370" w:rsidRDefault="000B3370" w:rsidP="00C04E03"/>
    <w:p w14:paraId="52669B36" w14:textId="455D51D7" w:rsidR="000B3370" w:rsidRDefault="000B3370" w:rsidP="00C04E03"/>
    <w:p w14:paraId="09482ED4" w14:textId="77777777" w:rsidR="000B3370" w:rsidRDefault="000B3370" w:rsidP="000B3370">
      <w:pPr>
        <w:pStyle w:val="SANDDistribution"/>
      </w:pPr>
      <w:bookmarkStart w:id="57" w:name="Distribution"/>
      <w:bookmarkStart w:id="58" w:name="_Toc521311124"/>
      <w:bookmarkStart w:id="59" w:name="_Toc49512279"/>
      <w:bookmarkStart w:id="60" w:name="_Hlk521310199"/>
      <w:r w:rsidRPr="00A376C8">
        <w:lastRenderedPageBreak/>
        <w:t>Distribution</w:t>
      </w:r>
      <w:bookmarkEnd w:id="57"/>
      <w:bookmarkEnd w:id="58"/>
      <w:bookmarkEnd w:id="59"/>
    </w:p>
    <w:p w14:paraId="31392F9E" w14:textId="77777777" w:rsidR="000B3370" w:rsidRDefault="000B3370" w:rsidP="000B3370">
      <w:pPr>
        <w:pStyle w:val="SANDCaptionTable"/>
        <w:jc w:val="left"/>
      </w:pPr>
      <w:bookmarkStart w:id="61" w:name="_Hlk521328940"/>
      <w:bookmarkStart w:id="62" w:name="_Hlk523058507"/>
      <w:bookmarkEnd w:id="60"/>
      <w:r>
        <w:t>Email—External (encrypt for OUO)</w:t>
      </w:r>
    </w:p>
    <w:tbl>
      <w:tblPr>
        <w:tblStyle w:val="SANDTableStyle"/>
        <w:tblW w:w="0" w:type="auto"/>
        <w:tblInd w:w="0" w:type="dxa"/>
        <w:tblLook w:val="04A0" w:firstRow="1" w:lastRow="0" w:firstColumn="1" w:lastColumn="0" w:noHBand="0" w:noVBand="1"/>
      </w:tblPr>
      <w:tblGrid>
        <w:gridCol w:w="3505"/>
        <w:gridCol w:w="2668"/>
        <w:gridCol w:w="2338"/>
      </w:tblGrid>
      <w:tr w:rsidR="000B3370" w14:paraId="13E4941A" w14:textId="77777777" w:rsidTr="00332824">
        <w:trPr>
          <w:cnfStyle w:val="100000000000" w:firstRow="1" w:lastRow="0" w:firstColumn="0" w:lastColumn="0" w:oddVBand="0" w:evenVBand="0" w:oddHBand="0" w:evenHBand="0" w:firstRowFirstColumn="0" w:firstRowLastColumn="0" w:lastRowFirstColumn="0" w:lastRowLastColumn="0"/>
        </w:trPr>
        <w:tc>
          <w:tcPr>
            <w:tcW w:w="3505" w:type="dxa"/>
          </w:tcPr>
          <w:p w14:paraId="79E48781" w14:textId="77777777" w:rsidR="000B3370" w:rsidRDefault="000B3370" w:rsidP="00332824">
            <w:pPr>
              <w:pStyle w:val="SANDTableHead"/>
            </w:pPr>
            <w:r>
              <w:t>Name</w:t>
            </w:r>
          </w:p>
        </w:tc>
        <w:tc>
          <w:tcPr>
            <w:tcW w:w="2668" w:type="dxa"/>
          </w:tcPr>
          <w:p w14:paraId="4F2F482A" w14:textId="77777777" w:rsidR="000B3370" w:rsidRDefault="000B3370" w:rsidP="00332824">
            <w:pPr>
              <w:pStyle w:val="SANDTableHead"/>
            </w:pPr>
            <w:r>
              <w:t>Company Email Address</w:t>
            </w:r>
          </w:p>
        </w:tc>
        <w:tc>
          <w:tcPr>
            <w:tcW w:w="2338" w:type="dxa"/>
          </w:tcPr>
          <w:p w14:paraId="63F0471A" w14:textId="77777777" w:rsidR="000B3370" w:rsidRDefault="000B3370" w:rsidP="00332824">
            <w:pPr>
              <w:pStyle w:val="SANDTableHead"/>
            </w:pPr>
            <w:r>
              <w:t>Company Name</w:t>
            </w:r>
          </w:p>
        </w:tc>
      </w:tr>
      <w:tr w:rsidR="000B3370" w14:paraId="7B7AC8A1" w14:textId="77777777" w:rsidTr="00332824">
        <w:tc>
          <w:tcPr>
            <w:tcW w:w="3505" w:type="dxa"/>
          </w:tcPr>
          <w:p w14:paraId="43127340" w14:textId="59A4A60F" w:rsidR="000B3370" w:rsidRDefault="000B3370" w:rsidP="00332824">
            <w:pPr>
              <w:pStyle w:val="SANDTableText"/>
            </w:pPr>
            <w:r>
              <w:t>Sanford Ballard</w:t>
            </w:r>
          </w:p>
        </w:tc>
        <w:tc>
          <w:tcPr>
            <w:tcW w:w="2668" w:type="dxa"/>
          </w:tcPr>
          <w:p w14:paraId="35DC34DE" w14:textId="7B34CFFD" w:rsidR="000B3370" w:rsidRDefault="009E2A78" w:rsidP="00332824">
            <w:pPr>
              <w:pStyle w:val="SANDTableText"/>
            </w:pPr>
            <w:hyperlink r:id="rId72" w:history="1">
              <w:r w:rsidR="000B3370" w:rsidRPr="00165BE8">
                <w:rPr>
                  <w:rStyle w:val="Hyperlink"/>
                </w:rPr>
                <w:t>sballard999@gmail.com</w:t>
              </w:r>
            </w:hyperlink>
          </w:p>
        </w:tc>
        <w:tc>
          <w:tcPr>
            <w:tcW w:w="2338" w:type="dxa"/>
          </w:tcPr>
          <w:p w14:paraId="5BE50196" w14:textId="6331C295" w:rsidR="000B3370" w:rsidRDefault="000B3370" w:rsidP="00332824">
            <w:pPr>
              <w:pStyle w:val="SANDTableText"/>
            </w:pPr>
            <w:r>
              <w:t>Retired</w:t>
            </w:r>
          </w:p>
        </w:tc>
      </w:tr>
    </w:tbl>
    <w:p w14:paraId="5C7A24CD" w14:textId="77777777" w:rsidR="000B3370" w:rsidRDefault="000B3370" w:rsidP="000B3370"/>
    <w:p w14:paraId="54E2B0F3" w14:textId="77777777" w:rsidR="000B3370" w:rsidRDefault="000B3370" w:rsidP="000B3370">
      <w:pPr>
        <w:pStyle w:val="SANDCaptionTable"/>
        <w:jc w:val="left"/>
      </w:pPr>
      <w:r>
        <w:t>Email—Internal</w:t>
      </w:r>
    </w:p>
    <w:tbl>
      <w:tblPr>
        <w:tblStyle w:val="SANDTableStyle"/>
        <w:tblW w:w="0" w:type="auto"/>
        <w:tblInd w:w="0" w:type="dxa"/>
        <w:tblLook w:val="04A0" w:firstRow="1" w:lastRow="0" w:firstColumn="1" w:lastColumn="0" w:noHBand="0" w:noVBand="1"/>
      </w:tblPr>
      <w:tblGrid>
        <w:gridCol w:w="3235"/>
        <w:gridCol w:w="1439"/>
        <w:gridCol w:w="3511"/>
      </w:tblGrid>
      <w:tr w:rsidR="000B3370" w14:paraId="3D7FBC68" w14:textId="77777777" w:rsidTr="00332824">
        <w:trPr>
          <w:cnfStyle w:val="100000000000" w:firstRow="1" w:lastRow="0" w:firstColumn="0" w:lastColumn="0" w:oddVBand="0" w:evenVBand="0" w:oddHBand="0" w:evenHBand="0" w:firstRowFirstColumn="0" w:firstRowLastColumn="0" w:lastRowFirstColumn="0" w:lastRowLastColumn="0"/>
        </w:trPr>
        <w:tc>
          <w:tcPr>
            <w:tcW w:w="3235" w:type="dxa"/>
          </w:tcPr>
          <w:p w14:paraId="17AB4A5F" w14:textId="77777777" w:rsidR="000B3370" w:rsidRDefault="000B3370" w:rsidP="00332824">
            <w:pPr>
              <w:pStyle w:val="SANDTableHead"/>
            </w:pPr>
            <w:r>
              <w:t>Name</w:t>
            </w:r>
          </w:p>
        </w:tc>
        <w:tc>
          <w:tcPr>
            <w:tcW w:w="1439" w:type="dxa"/>
          </w:tcPr>
          <w:p w14:paraId="2150EE2A" w14:textId="77777777" w:rsidR="000B3370" w:rsidRDefault="000B3370" w:rsidP="00332824">
            <w:pPr>
              <w:pStyle w:val="SANDTableHead"/>
            </w:pPr>
            <w:r>
              <w:t>Org.</w:t>
            </w:r>
          </w:p>
        </w:tc>
        <w:tc>
          <w:tcPr>
            <w:tcW w:w="3511" w:type="dxa"/>
          </w:tcPr>
          <w:p w14:paraId="38CD77F5" w14:textId="77777777" w:rsidR="000B3370" w:rsidRDefault="000B3370" w:rsidP="00332824">
            <w:pPr>
              <w:pStyle w:val="SANDTableHead"/>
            </w:pPr>
            <w:r>
              <w:t>Sandia Email Address</w:t>
            </w:r>
          </w:p>
        </w:tc>
      </w:tr>
      <w:tr w:rsidR="000B3370" w14:paraId="12405408" w14:textId="77777777" w:rsidTr="00332824">
        <w:tc>
          <w:tcPr>
            <w:tcW w:w="3235" w:type="dxa"/>
          </w:tcPr>
          <w:p w14:paraId="686BC9C8" w14:textId="77777777" w:rsidR="000B3370" w:rsidRDefault="000B3370" w:rsidP="00332824">
            <w:pPr>
              <w:pStyle w:val="SANDTableText"/>
            </w:pPr>
            <w:r>
              <w:t xml:space="preserve">Stephanie </w:t>
            </w:r>
            <w:proofErr w:type="spellStart"/>
            <w:r>
              <w:t>Teich</w:t>
            </w:r>
            <w:proofErr w:type="spellEnd"/>
            <w:r>
              <w:t>-McGoldrick</w:t>
            </w:r>
          </w:p>
        </w:tc>
        <w:tc>
          <w:tcPr>
            <w:tcW w:w="1439" w:type="dxa"/>
          </w:tcPr>
          <w:p w14:paraId="0A28DBFF" w14:textId="77777777" w:rsidR="000B3370" w:rsidRDefault="000B3370" w:rsidP="00332824">
            <w:pPr>
              <w:pStyle w:val="SANDTableText"/>
            </w:pPr>
            <w:r>
              <w:t>06756</w:t>
            </w:r>
          </w:p>
        </w:tc>
        <w:tc>
          <w:tcPr>
            <w:tcW w:w="3511" w:type="dxa"/>
          </w:tcPr>
          <w:p w14:paraId="5C8C6D0C" w14:textId="77777777" w:rsidR="000B3370" w:rsidRDefault="009E2A78" w:rsidP="00332824">
            <w:pPr>
              <w:pStyle w:val="SANDTableText"/>
            </w:pPr>
            <w:hyperlink r:id="rId73" w:history="1">
              <w:r w:rsidR="000B3370" w:rsidRPr="00165BE8">
                <w:rPr>
                  <w:rStyle w:val="Hyperlink"/>
                </w:rPr>
                <w:t>steichm@sandia.gov</w:t>
              </w:r>
            </w:hyperlink>
            <w:r w:rsidR="000B3370">
              <w:t xml:space="preserve"> </w:t>
            </w:r>
          </w:p>
        </w:tc>
      </w:tr>
      <w:tr w:rsidR="000B3370" w14:paraId="5ABF4D10" w14:textId="77777777" w:rsidTr="00332824">
        <w:tc>
          <w:tcPr>
            <w:tcW w:w="3235" w:type="dxa"/>
          </w:tcPr>
          <w:p w14:paraId="48E4753F" w14:textId="77777777" w:rsidR="000B3370" w:rsidRDefault="000B3370" w:rsidP="00332824">
            <w:pPr>
              <w:pStyle w:val="SANDTableText"/>
            </w:pPr>
            <w:r>
              <w:t>John Merchant</w:t>
            </w:r>
          </w:p>
        </w:tc>
        <w:tc>
          <w:tcPr>
            <w:tcW w:w="1439" w:type="dxa"/>
          </w:tcPr>
          <w:p w14:paraId="7F72D085" w14:textId="77777777" w:rsidR="000B3370" w:rsidRDefault="000B3370" w:rsidP="00332824">
            <w:pPr>
              <w:pStyle w:val="SANDTableText"/>
            </w:pPr>
            <w:r>
              <w:t>06752</w:t>
            </w:r>
          </w:p>
        </w:tc>
        <w:tc>
          <w:tcPr>
            <w:tcW w:w="3511" w:type="dxa"/>
          </w:tcPr>
          <w:p w14:paraId="72B667F6" w14:textId="77777777" w:rsidR="000B3370" w:rsidRDefault="009E2A78" w:rsidP="00332824">
            <w:pPr>
              <w:pStyle w:val="SANDTableText"/>
            </w:pPr>
            <w:hyperlink r:id="rId74" w:history="1">
              <w:r w:rsidR="000B3370" w:rsidRPr="00165BE8">
                <w:rPr>
                  <w:rStyle w:val="Hyperlink"/>
                </w:rPr>
                <w:t>bjmerch@sandia.gov</w:t>
              </w:r>
            </w:hyperlink>
            <w:r w:rsidR="000B3370">
              <w:t xml:space="preserve"> </w:t>
            </w:r>
          </w:p>
        </w:tc>
      </w:tr>
      <w:tr w:rsidR="000B3370" w14:paraId="48F5D5FA" w14:textId="77777777" w:rsidTr="00332824">
        <w:tc>
          <w:tcPr>
            <w:tcW w:w="3235" w:type="dxa"/>
          </w:tcPr>
          <w:p w14:paraId="77FC5306" w14:textId="77777777" w:rsidR="000B3370" w:rsidRDefault="000B3370" w:rsidP="00332824">
            <w:pPr>
              <w:pStyle w:val="SANDTableText"/>
            </w:pPr>
            <w:proofErr w:type="spellStart"/>
            <w:r>
              <w:t>Rigobert</w:t>
            </w:r>
            <w:proofErr w:type="spellEnd"/>
            <w:r>
              <w:t xml:space="preserve"> </w:t>
            </w:r>
            <w:proofErr w:type="spellStart"/>
            <w:r>
              <w:t>Tibi</w:t>
            </w:r>
            <w:proofErr w:type="spellEnd"/>
          </w:p>
        </w:tc>
        <w:tc>
          <w:tcPr>
            <w:tcW w:w="1439" w:type="dxa"/>
          </w:tcPr>
          <w:p w14:paraId="260A02D2" w14:textId="77777777" w:rsidR="000B3370" w:rsidRDefault="000B3370" w:rsidP="00332824">
            <w:pPr>
              <w:pStyle w:val="SANDTableText"/>
            </w:pPr>
            <w:r>
              <w:t>06752</w:t>
            </w:r>
          </w:p>
        </w:tc>
        <w:tc>
          <w:tcPr>
            <w:tcW w:w="3511" w:type="dxa"/>
          </w:tcPr>
          <w:p w14:paraId="691AECA8" w14:textId="77777777" w:rsidR="000B3370" w:rsidRDefault="009E2A78" w:rsidP="00332824">
            <w:pPr>
              <w:pStyle w:val="SANDTableText"/>
            </w:pPr>
            <w:hyperlink r:id="rId75" w:history="1">
              <w:r w:rsidR="000B3370" w:rsidRPr="00165BE8">
                <w:rPr>
                  <w:rStyle w:val="Hyperlink"/>
                </w:rPr>
                <w:t>rtibi@sandia.gov</w:t>
              </w:r>
            </w:hyperlink>
          </w:p>
        </w:tc>
      </w:tr>
      <w:tr w:rsidR="000B3370" w14:paraId="5FF6A6D9" w14:textId="77777777" w:rsidTr="00332824">
        <w:tc>
          <w:tcPr>
            <w:tcW w:w="3235" w:type="dxa"/>
          </w:tcPr>
          <w:p w14:paraId="1A1EB5B5" w14:textId="77777777" w:rsidR="000B3370" w:rsidRDefault="000B3370" w:rsidP="00332824">
            <w:pPr>
              <w:pStyle w:val="SANDTableText"/>
            </w:pPr>
            <w:r>
              <w:t>Steve Vigil</w:t>
            </w:r>
          </w:p>
        </w:tc>
        <w:tc>
          <w:tcPr>
            <w:tcW w:w="1439" w:type="dxa"/>
          </w:tcPr>
          <w:p w14:paraId="272DAB16" w14:textId="77777777" w:rsidR="000B3370" w:rsidRDefault="000B3370" w:rsidP="00332824">
            <w:pPr>
              <w:pStyle w:val="SANDTableText"/>
            </w:pPr>
            <w:r>
              <w:t>06752</w:t>
            </w:r>
          </w:p>
        </w:tc>
        <w:tc>
          <w:tcPr>
            <w:tcW w:w="3511" w:type="dxa"/>
          </w:tcPr>
          <w:p w14:paraId="1E0925AA" w14:textId="77777777" w:rsidR="000B3370" w:rsidRDefault="009E2A78" w:rsidP="00332824">
            <w:pPr>
              <w:pStyle w:val="SANDTableText"/>
            </w:pPr>
            <w:hyperlink r:id="rId76" w:history="1">
              <w:r w:rsidR="000B3370" w:rsidRPr="00165BE8">
                <w:rPr>
                  <w:rStyle w:val="Hyperlink"/>
                </w:rPr>
                <w:t>srvigil@sandia.gov</w:t>
              </w:r>
            </w:hyperlink>
            <w:r w:rsidR="000B3370">
              <w:t xml:space="preserve"> </w:t>
            </w:r>
          </w:p>
        </w:tc>
      </w:tr>
      <w:tr w:rsidR="000B3370" w14:paraId="3216611E" w14:textId="77777777" w:rsidTr="00332824">
        <w:tc>
          <w:tcPr>
            <w:tcW w:w="3235" w:type="dxa"/>
          </w:tcPr>
          <w:p w14:paraId="146BC699" w14:textId="1CC330DC" w:rsidR="000B3370" w:rsidRDefault="000B3370" w:rsidP="00332824">
            <w:pPr>
              <w:pStyle w:val="SANDTableText"/>
            </w:pPr>
            <w:r>
              <w:t>Patrick Hammond</w:t>
            </w:r>
          </w:p>
        </w:tc>
        <w:tc>
          <w:tcPr>
            <w:tcW w:w="1439" w:type="dxa"/>
          </w:tcPr>
          <w:p w14:paraId="05AEA76A" w14:textId="4FCC9757" w:rsidR="000B3370" w:rsidRDefault="000B3370" w:rsidP="00332824">
            <w:pPr>
              <w:pStyle w:val="SANDTableText"/>
            </w:pPr>
            <w:r>
              <w:t>06371</w:t>
            </w:r>
          </w:p>
        </w:tc>
        <w:tc>
          <w:tcPr>
            <w:tcW w:w="3511" w:type="dxa"/>
          </w:tcPr>
          <w:p w14:paraId="18593A18" w14:textId="0501DE13" w:rsidR="000B3370" w:rsidRDefault="009E2A78" w:rsidP="00332824">
            <w:pPr>
              <w:pStyle w:val="SANDTableText"/>
            </w:pPr>
            <w:hyperlink r:id="rId77" w:history="1">
              <w:r w:rsidR="00DD01EA" w:rsidRPr="00BF4978">
                <w:rPr>
                  <w:rStyle w:val="Hyperlink"/>
                </w:rPr>
                <w:t>phammon@sandia.gov</w:t>
              </w:r>
            </w:hyperlink>
            <w:r w:rsidR="00DD01EA">
              <w:t xml:space="preserve"> </w:t>
            </w:r>
          </w:p>
        </w:tc>
      </w:tr>
      <w:tr w:rsidR="000B3370" w14:paraId="163E22E9" w14:textId="77777777" w:rsidTr="00332824">
        <w:tc>
          <w:tcPr>
            <w:tcW w:w="3235" w:type="dxa"/>
          </w:tcPr>
          <w:p w14:paraId="1F9890CB" w14:textId="77777777" w:rsidR="000B3370" w:rsidRDefault="000B3370" w:rsidP="00332824">
            <w:pPr>
              <w:pStyle w:val="SANDTableText"/>
            </w:pPr>
            <w:r>
              <w:t>Andrea Conley</w:t>
            </w:r>
          </w:p>
        </w:tc>
        <w:tc>
          <w:tcPr>
            <w:tcW w:w="1439" w:type="dxa"/>
          </w:tcPr>
          <w:p w14:paraId="3AF78DDE" w14:textId="77777777" w:rsidR="000B3370" w:rsidRDefault="000B3370" w:rsidP="00332824">
            <w:pPr>
              <w:pStyle w:val="SANDTableText"/>
            </w:pPr>
            <w:r>
              <w:t>06752</w:t>
            </w:r>
          </w:p>
        </w:tc>
        <w:tc>
          <w:tcPr>
            <w:tcW w:w="3511" w:type="dxa"/>
          </w:tcPr>
          <w:p w14:paraId="460A5A7C" w14:textId="77777777" w:rsidR="000B3370" w:rsidRDefault="009E2A78" w:rsidP="00332824">
            <w:pPr>
              <w:pStyle w:val="SANDTableText"/>
            </w:pPr>
            <w:hyperlink r:id="rId78" w:history="1">
              <w:r w:rsidR="000B3370" w:rsidRPr="00951DC4">
                <w:rPr>
                  <w:rStyle w:val="Hyperlink"/>
                </w:rPr>
                <w:t>acconle@sandia.gov</w:t>
              </w:r>
            </w:hyperlink>
            <w:r w:rsidR="000B3370">
              <w:t xml:space="preserve"> </w:t>
            </w:r>
          </w:p>
        </w:tc>
      </w:tr>
      <w:tr w:rsidR="00DE26B7" w14:paraId="3C3032C1" w14:textId="77777777" w:rsidTr="00332824">
        <w:tc>
          <w:tcPr>
            <w:tcW w:w="3235" w:type="dxa"/>
          </w:tcPr>
          <w:p w14:paraId="4B63C853" w14:textId="1BDECBE4" w:rsidR="00DE26B7" w:rsidRDefault="00DE26B7" w:rsidP="00332824">
            <w:pPr>
              <w:pStyle w:val="SANDTableText"/>
            </w:pPr>
            <w:r>
              <w:t>Ryan Prescott</w:t>
            </w:r>
          </w:p>
        </w:tc>
        <w:tc>
          <w:tcPr>
            <w:tcW w:w="1439" w:type="dxa"/>
          </w:tcPr>
          <w:p w14:paraId="4E08E8C6" w14:textId="5617BBE5" w:rsidR="00DE26B7" w:rsidRDefault="00116231" w:rsidP="00332824">
            <w:pPr>
              <w:pStyle w:val="SANDTableText"/>
            </w:pPr>
            <w:r>
              <w:t>6376</w:t>
            </w:r>
          </w:p>
        </w:tc>
        <w:tc>
          <w:tcPr>
            <w:tcW w:w="3511" w:type="dxa"/>
          </w:tcPr>
          <w:p w14:paraId="46D6DEDA" w14:textId="1CEC8D81" w:rsidR="00DE26B7" w:rsidRDefault="009E2A78" w:rsidP="00332824">
            <w:pPr>
              <w:pStyle w:val="SANDTableText"/>
            </w:pPr>
            <w:hyperlink r:id="rId79" w:history="1">
              <w:r w:rsidR="00116231" w:rsidRPr="002640C5">
                <w:rPr>
                  <w:rStyle w:val="Hyperlink"/>
                </w:rPr>
                <w:t>rpresco@sandia.gov</w:t>
              </w:r>
            </w:hyperlink>
          </w:p>
        </w:tc>
      </w:tr>
      <w:tr w:rsidR="00DE26B7" w14:paraId="72A1DE43" w14:textId="77777777" w:rsidTr="00332824">
        <w:tc>
          <w:tcPr>
            <w:tcW w:w="3235" w:type="dxa"/>
          </w:tcPr>
          <w:p w14:paraId="6D83C98D" w14:textId="1DDD7DDB" w:rsidR="00DE26B7" w:rsidRDefault="00DE26B7" w:rsidP="00332824">
            <w:pPr>
              <w:pStyle w:val="SANDTableText"/>
            </w:pPr>
            <w:r>
              <w:t>Chris Young</w:t>
            </w:r>
          </w:p>
        </w:tc>
        <w:tc>
          <w:tcPr>
            <w:tcW w:w="1439" w:type="dxa"/>
          </w:tcPr>
          <w:p w14:paraId="73D812A4" w14:textId="51676214" w:rsidR="00DE26B7" w:rsidRDefault="00116231" w:rsidP="00332824">
            <w:pPr>
              <w:pStyle w:val="SANDTableText"/>
            </w:pPr>
            <w:r>
              <w:t>6371</w:t>
            </w:r>
          </w:p>
        </w:tc>
        <w:tc>
          <w:tcPr>
            <w:tcW w:w="3511" w:type="dxa"/>
          </w:tcPr>
          <w:p w14:paraId="4350177D" w14:textId="4CADE016" w:rsidR="00DE26B7" w:rsidRDefault="009E2A78" w:rsidP="00332824">
            <w:pPr>
              <w:pStyle w:val="SANDTableText"/>
            </w:pPr>
            <w:hyperlink r:id="rId80" w:history="1">
              <w:r w:rsidR="00116231" w:rsidRPr="002640C5">
                <w:rPr>
                  <w:rStyle w:val="Hyperlink"/>
                </w:rPr>
                <w:t>cjyoung@sandia.gov</w:t>
              </w:r>
            </w:hyperlink>
            <w:r w:rsidR="00116231">
              <w:t xml:space="preserve"> </w:t>
            </w:r>
          </w:p>
        </w:tc>
      </w:tr>
      <w:tr w:rsidR="00DE26B7" w14:paraId="733CF310" w14:textId="77777777" w:rsidTr="00332824">
        <w:tc>
          <w:tcPr>
            <w:tcW w:w="3235" w:type="dxa"/>
          </w:tcPr>
          <w:p w14:paraId="1A30B944" w14:textId="5DEC146B" w:rsidR="00DE26B7" w:rsidRDefault="00116231" w:rsidP="00332824">
            <w:pPr>
              <w:pStyle w:val="SANDTableText"/>
            </w:pPr>
            <w:r>
              <w:t xml:space="preserve">James </w:t>
            </w:r>
            <w:r w:rsidR="00DE26B7">
              <w:t>M Harris</w:t>
            </w:r>
          </w:p>
        </w:tc>
        <w:tc>
          <w:tcPr>
            <w:tcW w:w="1439" w:type="dxa"/>
          </w:tcPr>
          <w:p w14:paraId="5A4012F5" w14:textId="7BAF83EB" w:rsidR="00DE26B7" w:rsidRDefault="00116231" w:rsidP="00332824">
            <w:pPr>
              <w:pStyle w:val="SANDTableText"/>
            </w:pPr>
            <w:r>
              <w:t>6371</w:t>
            </w:r>
          </w:p>
        </w:tc>
        <w:tc>
          <w:tcPr>
            <w:tcW w:w="3511" w:type="dxa"/>
          </w:tcPr>
          <w:p w14:paraId="6724361D" w14:textId="18C0E79A" w:rsidR="00DE26B7" w:rsidRDefault="009E2A78" w:rsidP="00332824">
            <w:pPr>
              <w:pStyle w:val="SANDTableText"/>
            </w:pPr>
            <w:hyperlink r:id="rId81" w:history="1">
              <w:r w:rsidR="00116231" w:rsidRPr="002640C5">
                <w:rPr>
                  <w:rStyle w:val="Hyperlink"/>
                </w:rPr>
                <w:t>mharris@sandia.gov</w:t>
              </w:r>
            </w:hyperlink>
            <w:r w:rsidR="00116231">
              <w:t xml:space="preserve"> </w:t>
            </w:r>
          </w:p>
        </w:tc>
      </w:tr>
      <w:tr w:rsidR="00DE26B7" w14:paraId="24EDBAD8" w14:textId="77777777" w:rsidTr="00332824">
        <w:tc>
          <w:tcPr>
            <w:tcW w:w="3235" w:type="dxa"/>
          </w:tcPr>
          <w:p w14:paraId="2275F6B6" w14:textId="1ADC956F" w:rsidR="00DE26B7" w:rsidRDefault="00DE26B7" w:rsidP="00332824">
            <w:pPr>
              <w:pStyle w:val="SANDTableText"/>
            </w:pPr>
            <w:r>
              <w:t>Stephen Heck</w:t>
            </w:r>
          </w:p>
        </w:tc>
        <w:tc>
          <w:tcPr>
            <w:tcW w:w="1439" w:type="dxa"/>
          </w:tcPr>
          <w:p w14:paraId="228671E5" w14:textId="028E1F91" w:rsidR="00DE26B7" w:rsidRDefault="00116231" w:rsidP="00332824">
            <w:pPr>
              <w:pStyle w:val="SANDTableText"/>
            </w:pPr>
            <w:r>
              <w:t>6756</w:t>
            </w:r>
          </w:p>
        </w:tc>
        <w:tc>
          <w:tcPr>
            <w:tcW w:w="3511" w:type="dxa"/>
          </w:tcPr>
          <w:p w14:paraId="1ACC2680" w14:textId="45169206" w:rsidR="00DE26B7" w:rsidRDefault="009E2A78" w:rsidP="00332824">
            <w:pPr>
              <w:pStyle w:val="SANDTableText"/>
            </w:pPr>
            <w:hyperlink r:id="rId82" w:history="1">
              <w:r w:rsidR="00116231" w:rsidRPr="002640C5">
                <w:rPr>
                  <w:rStyle w:val="Hyperlink"/>
                </w:rPr>
                <w:t>sheck@sandia.gov</w:t>
              </w:r>
            </w:hyperlink>
            <w:r w:rsidR="00116231">
              <w:t xml:space="preserve"> </w:t>
            </w:r>
          </w:p>
        </w:tc>
      </w:tr>
      <w:tr w:rsidR="00DE26B7" w14:paraId="1314BD2A" w14:textId="77777777" w:rsidTr="00332824">
        <w:tc>
          <w:tcPr>
            <w:tcW w:w="3235" w:type="dxa"/>
          </w:tcPr>
          <w:p w14:paraId="500EC2BB" w14:textId="7E93C049" w:rsidR="00DE26B7" w:rsidRDefault="00DE26B7" w:rsidP="00332824">
            <w:pPr>
              <w:pStyle w:val="SANDTableText"/>
            </w:pPr>
            <w:r>
              <w:t>Austin Holland</w:t>
            </w:r>
          </w:p>
        </w:tc>
        <w:tc>
          <w:tcPr>
            <w:tcW w:w="1439" w:type="dxa"/>
          </w:tcPr>
          <w:p w14:paraId="61515726" w14:textId="03DC188B" w:rsidR="00DE26B7" w:rsidRDefault="00116231" w:rsidP="00332824">
            <w:pPr>
              <w:pStyle w:val="SANDTableText"/>
            </w:pPr>
            <w:r>
              <w:t>8861</w:t>
            </w:r>
          </w:p>
        </w:tc>
        <w:tc>
          <w:tcPr>
            <w:tcW w:w="3511" w:type="dxa"/>
          </w:tcPr>
          <w:p w14:paraId="08893722" w14:textId="3BFFE289" w:rsidR="00DE26B7" w:rsidRDefault="009E2A78" w:rsidP="00332824">
            <w:pPr>
              <w:pStyle w:val="SANDTableText"/>
            </w:pPr>
            <w:hyperlink r:id="rId83" w:history="1">
              <w:r w:rsidR="00116231" w:rsidRPr="002640C5">
                <w:rPr>
                  <w:rStyle w:val="Hyperlink"/>
                </w:rPr>
                <w:t>aaholla@sandia.gov</w:t>
              </w:r>
            </w:hyperlink>
            <w:r w:rsidR="00116231">
              <w:t xml:space="preserve"> </w:t>
            </w:r>
          </w:p>
        </w:tc>
      </w:tr>
      <w:tr w:rsidR="00366BC1" w14:paraId="193D6FF4" w14:textId="77777777" w:rsidTr="00332824">
        <w:tc>
          <w:tcPr>
            <w:tcW w:w="3235" w:type="dxa"/>
          </w:tcPr>
          <w:p w14:paraId="1FC3193C" w14:textId="51139FF2" w:rsidR="00366BC1" w:rsidRDefault="00366BC1" w:rsidP="00332824">
            <w:pPr>
              <w:pStyle w:val="SANDTableText"/>
            </w:pPr>
            <w:r>
              <w:t>Brian Young</w:t>
            </w:r>
          </w:p>
        </w:tc>
        <w:tc>
          <w:tcPr>
            <w:tcW w:w="1439" w:type="dxa"/>
          </w:tcPr>
          <w:p w14:paraId="1AABCFCB" w14:textId="56798F3F" w:rsidR="00366BC1" w:rsidRDefault="00116231" w:rsidP="00332824">
            <w:pPr>
              <w:pStyle w:val="SANDTableText"/>
            </w:pPr>
            <w:r>
              <w:t>8861</w:t>
            </w:r>
          </w:p>
        </w:tc>
        <w:tc>
          <w:tcPr>
            <w:tcW w:w="3511" w:type="dxa"/>
          </w:tcPr>
          <w:p w14:paraId="4C4F4CAD" w14:textId="3D1306F2" w:rsidR="00366BC1" w:rsidRDefault="009E2A78" w:rsidP="00332824">
            <w:pPr>
              <w:pStyle w:val="SANDTableText"/>
            </w:pPr>
            <w:hyperlink r:id="rId84" w:history="1">
              <w:r w:rsidR="00116231" w:rsidRPr="002640C5">
                <w:rPr>
                  <w:rStyle w:val="Hyperlink"/>
                </w:rPr>
                <w:t>byoung@sandia.gov</w:t>
              </w:r>
            </w:hyperlink>
            <w:r w:rsidR="00116231">
              <w:t xml:space="preserve"> </w:t>
            </w:r>
          </w:p>
        </w:tc>
      </w:tr>
      <w:bookmarkEnd w:id="61"/>
      <w:bookmarkEnd w:id="62"/>
    </w:tbl>
    <w:p w14:paraId="24F294EE" w14:textId="77777777" w:rsidR="000B3370" w:rsidRPr="00C04E03" w:rsidRDefault="000B3370" w:rsidP="00C04E03"/>
    <w:sectPr w:rsidR="000B3370" w:rsidRPr="00C04E03" w:rsidSect="00832886">
      <w:footerReference w:type="even"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2A36B" w14:textId="77777777" w:rsidR="009E2A78" w:rsidRDefault="009E2A78" w:rsidP="00EE2A95">
      <w:pPr>
        <w:spacing w:after="0"/>
      </w:pPr>
      <w:r>
        <w:separator/>
      </w:r>
    </w:p>
  </w:endnote>
  <w:endnote w:type="continuationSeparator" w:id="0">
    <w:p w14:paraId="08E4789F" w14:textId="77777777" w:rsidR="009E2A78" w:rsidRDefault="009E2A78" w:rsidP="00EE2A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EC989" w14:textId="77777777" w:rsidR="00960396" w:rsidRDefault="00960396" w:rsidP="008F53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EC6749F" w14:textId="77777777" w:rsidR="00960396" w:rsidRDefault="00960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562A7" w14:textId="77777777" w:rsidR="00960396" w:rsidRDefault="00960396" w:rsidP="008F53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38168659" w14:textId="77777777" w:rsidR="00960396" w:rsidRDefault="00960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D96EBF" w14:textId="77777777" w:rsidR="009E2A78" w:rsidRDefault="009E2A78" w:rsidP="00EE2A95">
      <w:pPr>
        <w:spacing w:after="0"/>
      </w:pPr>
      <w:r>
        <w:separator/>
      </w:r>
    </w:p>
  </w:footnote>
  <w:footnote w:type="continuationSeparator" w:id="0">
    <w:p w14:paraId="3284C24B" w14:textId="77777777" w:rsidR="009E2A78" w:rsidRDefault="009E2A78" w:rsidP="00EE2A9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5E71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CC55ED"/>
    <w:multiLevelType w:val="hybridMultilevel"/>
    <w:tmpl w:val="37A66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C1CBC"/>
    <w:multiLevelType w:val="hybridMultilevel"/>
    <w:tmpl w:val="2F206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D1A0A"/>
    <w:multiLevelType w:val="hybridMultilevel"/>
    <w:tmpl w:val="1C1A60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29A2899"/>
    <w:multiLevelType w:val="hybridMultilevel"/>
    <w:tmpl w:val="3A40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8C11CD"/>
    <w:multiLevelType w:val="multilevel"/>
    <w:tmpl w:val="0EF63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77425E"/>
    <w:multiLevelType w:val="hybridMultilevel"/>
    <w:tmpl w:val="A208B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AB22DF"/>
    <w:multiLevelType w:val="hybridMultilevel"/>
    <w:tmpl w:val="F7FAF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BB203A"/>
    <w:multiLevelType w:val="hybridMultilevel"/>
    <w:tmpl w:val="4358FCF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C44188"/>
    <w:multiLevelType w:val="hybridMultilevel"/>
    <w:tmpl w:val="684EF6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31224C"/>
    <w:multiLevelType w:val="hybridMultilevel"/>
    <w:tmpl w:val="E0AA8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BA73F4"/>
    <w:multiLevelType w:val="hybridMultilevel"/>
    <w:tmpl w:val="4BECF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9F69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5777AFF"/>
    <w:multiLevelType w:val="hybridMultilevel"/>
    <w:tmpl w:val="C04E2B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6523CDF"/>
    <w:multiLevelType w:val="hybridMultilevel"/>
    <w:tmpl w:val="F22AD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4E3656"/>
    <w:multiLevelType w:val="hybridMultilevel"/>
    <w:tmpl w:val="87CAC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42478A"/>
    <w:multiLevelType w:val="hybridMultilevel"/>
    <w:tmpl w:val="9094F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027159"/>
    <w:multiLevelType w:val="hybridMultilevel"/>
    <w:tmpl w:val="67966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F83A17"/>
    <w:multiLevelType w:val="hybridMultilevel"/>
    <w:tmpl w:val="9B4C4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32332A"/>
    <w:multiLevelType w:val="hybridMultilevel"/>
    <w:tmpl w:val="38C408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D2325F"/>
    <w:multiLevelType w:val="hybridMultilevel"/>
    <w:tmpl w:val="29A02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226361"/>
    <w:multiLevelType w:val="hybridMultilevel"/>
    <w:tmpl w:val="77B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304F2F"/>
    <w:multiLevelType w:val="hybridMultilevel"/>
    <w:tmpl w:val="0278E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AA07B0"/>
    <w:multiLevelType w:val="hybridMultilevel"/>
    <w:tmpl w:val="311C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2A5A31"/>
    <w:multiLevelType w:val="hybridMultilevel"/>
    <w:tmpl w:val="9F38B26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 w15:restartNumberingAfterBreak="0">
    <w:nsid w:val="6E4E6D69"/>
    <w:multiLevelType w:val="hybridMultilevel"/>
    <w:tmpl w:val="5A1EA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D83800"/>
    <w:multiLevelType w:val="hybridMultilevel"/>
    <w:tmpl w:val="2B8E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7739AE"/>
    <w:multiLevelType w:val="hybridMultilevel"/>
    <w:tmpl w:val="170EC29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01D0A"/>
    <w:multiLevelType w:val="hybridMultilevel"/>
    <w:tmpl w:val="7B5E2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9"/>
  </w:num>
  <w:num w:numId="3">
    <w:abstractNumId w:val="7"/>
  </w:num>
  <w:num w:numId="4">
    <w:abstractNumId w:val="25"/>
  </w:num>
  <w:num w:numId="5">
    <w:abstractNumId w:val="4"/>
  </w:num>
  <w:num w:numId="6">
    <w:abstractNumId w:val="20"/>
  </w:num>
  <w:num w:numId="7">
    <w:abstractNumId w:val="0"/>
  </w:num>
  <w:num w:numId="8">
    <w:abstractNumId w:val="1"/>
  </w:num>
  <w:num w:numId="9">
    <w:abstractNumId w:val="13"/>
  </w:num>
  <w:num w:numId="10">
    <w:abstractNumId w:val="27"/>
  </w:num>
  <w:num w:numId="11">
    <w:abstractNumId w:val="18"/>
  </w:num>
  <w:num w:numId="12">
    <w:abstractNumId w:val="12"/>
  </w:num>
  <w:num w:numId="13">
    <w:abstractNumId w:val="2"/>
  </w:num>
  <w:num w:numId="14">
    <w:abstractNumId w:val="23"/>
  </w:num>
  <w:num w:numId="15">
    <w:abstractNumId w:val="8"/>
  </w:num>
  <w:num w:numId="16">
    <w:abstractNumId w:val="5"/>
  </w:num>
  <w:num w:numId="17">
    <w:abstractNumId w:val="19"/>
  </w:num>
  <w:num w:numId="18">
    <w:abstractNumId w:val="11"/>
  </w:num>
  <w:num w:numId="19">
    <w:abstractNumId w:val="28"/>
  </w:num>
  <w:num w:numId="20">
    <w:abstractNumId w:val="26"/>
  </w:num>
  <w:num w:numId="21">
    <w:abstractNumId w:val="22"/>
  </w:num>
  <w:num w:numId="22">
    <w:abstractNumId w:val="17"/>
  </w:num>
  <w:num w:numId="23">
    <w:abstractNumId w:val="21"/>
  </w:num>
  <w:num w:numId="24">
    <w:abstractNumId w:val="15"/>
  </w:num>
  <w:num w:numId="25">
    <w:abstractNumId w:val="14"/>
  </w:num>
  <w:num w:numId="26">
    <w:abstractNumId w:val="10"/>
  </w:num>
  <w:num w:numId="27">
    <w:abstractNumId w:val="24"/>
  </w:num>
  <w:num w:numId="28">
    <w:abstractNumId w:val="6"/>
  </w:num>
  <w:num w:numId="29">
    <w:abstractNumId w:val="16"/>
  </w:num>
  <w:num w:numId="3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nley, Andrea Christina">
    <w15:presenceInfo w15:providerId="AD" w15:userId="S::acconle@sandia.gov::9a5e5b43-075f-468e-b2dd-ea6272edf1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7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886"/>
    <w:rsid w:val="00002A66"/>
    <w:rsid w:val="000048E3"/>
    <w:rsid w:val="00005EA5"/>
    <w:rsid w:val="00022D59"/>
    <w:rsid w:val="000339C9"/>
    <w:rsid w:val="000360C1"/>
    <w:rsid w:val="000362E1"/>
    <w:rsid w:val="0003672D"/>
    <w:rsid w:val="00045EE8"/>
    <w:rsid w:val="000466DA"/>
    <w:rsid w:val="00052FFC"/>
    <w:rsid w:val="0005341C"/>
    <w:rsid w:val="00057BBB"/>
    <w:rsid w:val="000635A5"/>
    <w:rsid w:val="00063EAE"/>
    <w:rsid w:val="00066DF1"/>
    <w:rsid w:val="000706B8"/>
    <w:rsid w:val="000727A0"/>
    <w:rsid w:val="00072BFB"/>
    <w:rsid w:val="00074F34"/>
    <w:rsid w:val="000763BC"/>
    <w:rsid w:val="00077E6F"/>
    <w:rsid w:val="000849B5"/>
    <w:rsid w:val="00087FD6"/>
    <w:rsid w:val="00090BE1"/>
    <w:rsid w:val="000939AE"/>
    <w:rsid w:val="000A6F18"/>
    <w:rsid w:val="000B3370"/>
    <w:rsid w:val="000B34C5"/>
    <w:rsid w:val="000B794E"/>
    <w:rsid w:val="000C042D"/>
    <w:rsid w:val="000C0F33"/>
    <w:rsid w:val="000C1C32"/>
    <w:rsid w:val="000D55CA"/>
    <w:rsid w:val="000D6B46"/>
    <w:rsid w:val="000E16F8"/>
    <w:rsid w:val="000F54BD"/>
    <w:rsid w:val="00110F33"/>
    <w:rsid w:val="00116231"/>
    <w:rsid w:val="00125270"/>
    <w:rsid w:val="00127040"/>
    <w:rsid w:val="001321B5"/>
    <w:rsid w:val="00132ABB"/>
    <w:rsid w:val="00141458"/>
    <w:rsid w:val="0014335C"/>
    <w:rsid w:val="0014432C"/>
    <w:rsid w:val="00147B9C"/>
    <w:rsid w:val="001503A2"/>
    <w:rsid w:val="0015246F"/>
    <w:rsid w:val="00155301"/>
    <w:rsid w:val="001567B3"/>
    <w:rsid w:val="00157B13"/>
    <w:rsid w:val="00163385"/>
    <w:rsid w:val="00163557"/>
    <w:rsid w:val="00181776"/>
    <w:rsid w:val="0018279B"/>
    <w:rsid w:val="001855A8"/>
    <w:rsid w:val="001909A2"/>
    <w:rsid w:val="001923F6"/>
    <w:rsid w:val="00193370"/>
    <w:rsid w:val="001A1EC0"/>
    <w:rsid w:val="001A7853"/>
    <w:rsid w:val="001B5286"/>
    <w:rsid w:val="001C27F2"/>
    <w:rsid w:val="001C3865"/>
    <w:rsid w:val="001C4F43"/>
    <w:rsid w:val="001E5725"/>
    <w:rsid w:val="001E6469"/>
    <w:rsid w:val="001F3A8E"/>
    <w:rsid w:val="001F5498"/>
    <w:rsid w:val="001F706D"/>
    <w:rsid w:val="00200DDD"/>
    <w:rsid w:val="002049B5"/>
    <w:rsid w:val="0020554D"/>
    <w:rsid w:val="002105DE"/>
    <w:rsid w:val="002156D5"/>
    <w:rsid w:val="00222504"/>
    <w:rsid w:val="00233BAA"/>
    <w:rsid w:val="00233DE9"/>
    <w:rsid w:val="00241B2C"/>
    <w:rsid w:val="0024500B"/>
    <w:rsid w:val="00247231"/>
    <w:rsid w:val="00256F15"/>
    <w:rsid w:val="0026122B"/>
    <w:rsid w:val="00261ACB"/>
    <w:rsid w:val="00262054"/>
    <w:rsid w:val="00262ED2"/>
    <w:rsid w:val="00265301"/>
    <w:rsid w:val="00265F99"/>
    <w:rsid w:val="00266B16"/>
    <w:rsid w:val="00276826"/>
    <w:rsid w:val="0028174F"/>
    <w:rsid w:val="00283215"/>
    <w:rsid w:val="002A0DD7"/>
    <w:rsid w:val="002A7A92"/>
    <w:rsid w:val="002F50C6"/>
    <w:rsid w:val="002F518B"/>
    <w:rsid w:val="003058AB"/>
    <w:rsid w:val="00306151"/>
    <w:rsid w:val="00314D8C"/>
    <w:rsid w:val="00320D8E"/>
    <w:rsid w:val="00325A7E"/>
    <w:rsid w:val="00332824"/>
    <w:rsid w:val="00333330"/>
    <w:rsid w:val="003333AF"/>
    <w:rsid w:val="0034075B"/>
    <w:rsid w:val="00341738"/>
    <w:rsid w:val="00344926"/>
    <w:rsid w:val="00350C91"/>
    <w:rsid w:val="00364F0E"/>
    <w:rsid w:val="00366BC1"/>
    <w:rsid w:val="00367297"/>
    <w:rsid w:val="00370152"/>
    <w:rsid w:val="003737DA"/>
    <w:rsid w:val="00381E96"/>
    <w:rsid w:val="00383B8F"/>
    <w:rsid w:val="00384C05"/>
    <w:rsid w:val="003876E4"/>
    <w:rsid w:val="00391C06"/>
    <w:rsid w:val="003957A7"/>
    <w:rsid w:val="003A0DCF"/>
    <w:rsid w:val="003A59FE"/>
    <w:rsid w:val="003B221F"/>
    <w:rsid w:val="003B3F5B"/>
    <w:rsid w:val="003C2F96"/>
    <w:rsid w:val="003C34C6"/>
    <w:rsid w:val="003D1606"/>
    <w:rsid w:val="003D2E86"/>
    <w:rsid w:val="003D5E92"/>
    <w:rsid w:val="003D6A1B"/>
    <w:rsid w:val="003E7C00"/>
    <w:rsid w:val="003F0B3F"/>
    <w:rsid w:val="003F3A95"/>
    <w:rsid w:val="003F4B96"/>
    <w:rsid w:val="004048EF"/>
    <w:rsid w:val="00405097"/>
    <w:rsid w:val="00406029"/>
    <w:rsid w:val="004101C0"/>
    <w:rsid w:val="00414561"/>
    <w:rsid w:val="00417C13"/>
    <w:rsid w:val="004215E2"/>
    <w:rsid w:val="0042218D"/>
    <w:rsid w:val="00423393"/>
    <w:rsid w:val="00424165"/>
    <w:rsid w:val="00434331"/>
    <w:rsid w:val="00441A85"/>
    <w:rsid w:val="00444986"/>
    <w:rsid w:val="0044684E"/>
    <w:rsid w:val="004476CA"/>
    <w:rsid w:val="004529AC"/>
    <w:rsid w:val="00453537"/>
    <w:rsid w:val="004618B2"/>
    <w:rsid w:val="0046633C"/>
    <w:rsid w:val="00467BFC"/>
    <w:rsid w:val="00470068"/>
    <w:rsid w:val="0047152C"/>
    <w:rsid w:val="00473E62"/>
    <w:rsid w:val="00476FB6"/>
    <w:rsid w:val="0048557D"/>
    <w:rsid w:val="0049158B"/>
    <w:rsid w:val="00495B36"/>
    <w:rsid w:val="004A0DFA"/>
    <w:rsid w:val="004A72EB"/>
    <w:rsid w:val="004B0C22"/>
    <w:rsid w:val="004C131A"/>
    <w:rsid w:val="004C38E3"/>
    <w:rsid w:val="004C48FD"/>
    <w:rsid w:val="004C69BE"/>
    <w:rsid w:val="004C6B0D"/>
    <w:rsid w:val="004D1D8C"/>
    <w:rsid w:val="004D2879"/>
    <w:rsid w:val="004D42E3"/>
    <w:rsid w:val="004D6F38"/>
    <w:rsid w:val="004E3FC9"/>
    <w:rsid w:val="004F15C5"/>
    <w:rsid w:val="004F1A57"/>
    <w:rsid w:val="004F44CB"/>
    <w:rsid w:val="004F580D"/>
    <w:rsid w:val="00500147"/>
    <w:rsid w:val="00505A6C"/>
    <w:rsid w:val="00512756"/>
    <w:rsid w:val="0051338D"/>
    <w:rsid w:val="00515279"/>
    <w:rsid w:val="005208D5"/>
    <w:rsid w:val="005271EF"/>
    <w:rsid w:val="00533511"/>
    <w:rsid w:val="005453C8"/>
    <w:rsid w:val="00571DBF"/>
    <w:rsid w:val="00573758"/>
    <w:rsid w:val="005744DF"/>
    <w:rsid w:val="00576859"/>
    <w:rsid w:val="00585070"/>
    <w:rsid w:val="005872C0"/>
    <w:rsid w:val="005910A9"/>
    <w:rsid w:val="0059455C"/>
    <w:rsid w:val="00594A99"/>
    <w:rsid w:val="005A0DC3"/>
    <w:rsid w:val="005A1BE3"/>
    <w:rsid w:val="005A2B59"/>
    <w:rsid w:val="005A2D1B"/>
    <w:rsid w:val="005C5863"/>
    <w:rsid w:val="005F0CD2"/>
    <w:rsid w:val="0060187F"/>
    <w:rsid w:val="00623F9C"/>
    <w:rsid w:val="00624AAE"/>
    <w:rsid w:val="00632BE3"/>
    <w:rsid w:val="006346B1"/>
    <w:rsid w:val="00647F67"/>
    <w:rsid w:val="00651391"/>
    <w:rsid w:val="00652C8E"/>
    <w:rsid w:val="00653DED"/>
    <w:rsid w:val="00662EE7"/>
    <w:rsid w:val="00663B6C"/>
    <w:rsid w:val="00663B70"/>
    <w:rsid w:val="0066431F"/>
    <w:rsid w:val="0066449E"/>
    <w:rsid w:val="00664561"/>
    <w:rsid w:val="00675249"/>
    <w:rsid w:val="00677A50"/>
    <w:rsid w:val="00680E3C"/>
    <w:rsid w:val="00680F16"/>
    <w:rsid w:val="00685064"/>
    <w:rsid w:val="006878F9"/>
    <w:rsid w:val="00692250"/>
    <w:rsid w:val="006947CB"/>
    <w:rsid w:val="006963FA"/>
    <w:rsid w:val="006A002B"/>
    <w:rsid w:val="006A0AB5"/>
    <w:rsid w:val="006A4774"/>
    <w:rsid w:val="006C41F1"/>
    <w:rsid w:val="006C7397"/>
    <w:rsid w:val="006D03CA"/>
    <w:rsid w:val="006D23D7"/>
    <w:rsid w:val="006E2CAE"/>
    <w:rsid w:val="006E4FD8"/>
    <w:rsid w:val="006F7F5E"/>
    <w:rsid w:val="00701AB9"/>
    <w:rsid w:val="0070281C"/>
    <w:rsid w:val="00713354"/>
    <w:rsid w:val="00722562"/>
    <w:rsid w:val="00727449"/>
    <w:rsid w:val="007276DB"/>
    <w:rsid w:val="00735AB0"/>
    <w:rsid w:val="00737C7D"/>
    <w:rsid w:val="00742B8C"/>
    <w:rsid w:val="00757B26"/>
    <w:rsid w:val="007610DA"/>
    <w:rsid w:val="00761C13"/>
    <w:rsid w:val="00761C24"/>
    <w:rsid w:val="007628B8"/>
    <w:rsid w:val="00764284"/>
    <w:rsid w:val="0076641C"/>
    <w:rsid w:val="007667AE"/>
    <w:rsid w:val="00774EEA"/>
    <w:rsid w:val="007960DF"/>
    <w:rsid w:val="007977F8"/>
    <w:rsid w:val="007A3780"/>
    <w:rsid w:val="007A58E7"/>
    <w:rsid w:val="007B3968"/>
    <w:rsid w:val="007B7661"/>
    <w:rsid w:val="007C511C"/>
    <w:rsid w:val="007C638F"/>
    <w:rsid w:val="007D1F39"/>
    <w:rsid w:val="007D249D"/>
    <w:rsid w:val="007D2B54"/>
    <w:rsid w:val="007D6E07"/>
    <w:rsid w:val="007D7341"/>
    <w:rsid w:val="007E158B"/>
    <w:rsid w:val="007F1068"/>
    <w:rsid w:val="007F2B02"/>
    <w:rsid w:val="007F4B5F"/>
    <w:rsid w:val="008013EE"/>
    <w:rsid w:val="00801752"/>
    <w:rsid w:val="00807CF1"/>
    <w:rsid w:val="00807FE5"/>
    <w:rsid w:val="00812B7C"/>
    <w:rsid w:val="00813584"/>
    <w:rsid w:val="00817B02"/>
    <w:rsid w:val="00820105"/>
    <w:rsid w:val="008236FB"/>
    <w:rsid w:val="00823D25"/>
    <w:rsid w:val="00832886"/>
    <w:rsid w:val="0083791E"/>
    <w:rsid w:val="00840D8E"/>
    <w:rsid w:val="008410C7"/>
    <w:rsid w:val="008414FF"/>
    <w:rsid w:val="008421C6"/>
    <w:rsid w:val="0084593E"/>
    <w:rsid w:val="00855575"/>
    <w:rsid w:val="008578AE"/>
    <w:rsid w:val="00861AC2"/>
    <w:rsid w:val="00862A16"/>
    <w:rsid w:val="00863033"/>
    <w:rsid w:val="00863832"/>
    <w:rsid w:val="00871E85"/>
    <w:rsid w:val="00873E46"/>
    <w:rsid w:val="00875939"/>
    <w:rsid w:val="00876737"/>
    <w:rsid w:val="00882C4E"/>
    <w:rsid w:val="00887AC9"/>
    <w:rsid w:val="00892A15"/>
    <w:rsid w:val="008A411F"/>
    <w:rsid w:val="008A6B21"/>
    <w:rsid w:val="008C3B1B"/>
    <w:rsid w:val="008D4B9A"/>
    <w:rsid w:val="008F53AD"/>
    <w:rsid w:val="008F60F4"/>
    <w:rsid w:val="008F690F"/>
    <w:rsid w:val="00910113"/>
    <w:rsid w:val="00913191"/>
    <w:rsid w:val="00921F1A"/>
    <w:rsid w:val="0092291E"/>
    <w:rsid w:val="009234EC"/>
    <w:rsid w:val="009262BF"/>
    <w:rsid w:val="00926CEA"/>
    <w:rsid w:val="009276DD"/>
    <w:rsid w:val="0093363D"/>
    <w:rsid w:val="00934FA4"/>
    <w:rsid w:val="009420F5"/>
    <w:rsid w:val="009424AA"/>
    <w:rsid w:val="009436C9"/>
    <w:rsid w:val="0094759A"/>
    <w:rsid w:val="00950467"/>
    <w:rsid w:val="0095175D"/>
    <w:rsid w:val="00960396"/>
    <w:rsid w:val="00960ACF"/>
    <w:rsid w:val="00963D77"/>
    <w:rsid w:val="00970EFA"/>
    <w:rsid w:val="00972D4B"/>
    <w:rsid w:val="00981247"/>
    <w:rsid w:val="00994580"/>
    <w:rsid w:val="00997A2E"/>
    <w:rsid w:val="009A3AD3"/>
    <w:rsid w:val="009A5D09"/>
    <w:rsid w:val="009A7A20"/>
    <w:rsid w:val="009C53E7"/>
    <w:rsid w:val="009C5CEA"/>
    <w:rsid w:val="009C632D"/>
    <w:rsid w:val="009D04F1"/>
    <w:rsid w:val="009D2DFF"/>
    <w:rsid w:val="009E1C7F"/>
    <w:rsid w:val="009E2A78"/>
    <w:rsid w:val="009E5C63"/>
    <w:rsid w:val="00A008C1"/>
    <w:rsid w:val="00A0404E"/>
    <w:rsid w:val="00A05AD7"/>
    <w:rsid w:val="00A13011"/>
    <w:rsid w:val="00A1624D"/>
    <w:rsid w:val="00A20819"/>
    <w:rsid w:val="00A20A6D"/>
    <w:rsid w:val="00A30A29"/>
    <w:rsid w:val="00A33B3B"/>
    <w:rsid w:val="00A468A1"/>
    <w:rsid w:val="00A50A0C"/>
    <w:rsid w:val="00A56C37"/>
    <w:rsid w:val="00A70E38"/>
    <w:rsid w:val="00A805E6"/>
    <w:rsid w:val="00A80A4F"/>
    <w:rsid w:val="00A83476"/>
    <w:rsid w:val="00A854CC"/>
    <w:rsid w:val="00A940AC"/>
    <w:rsid w:val="00A94329"/>
    <w:rsid w:val="00AA129C"/>
    <w:rsid w:val="00AA19BE"/>
    <w:rsid w:val="00AA5D9D"/>
    <w:rsid w:val="00AB419C"/>
    <w:rsid w:val="00AB4452"/>
    <w:rsid w:val="00AC13DD"/>
    <w:rsid w:val="00AC2D6B"/>
    <w:rsid w:val="00AC4884"/>
    <w:rsid w:val="00AC4BA5"/>
    <w:rsid w:val="00AC4DEC"/>
    <w:rsid w:val="00AD2AB6"/>
    <w:rsid w:val="00AD7C22"/>
    <w:rsid w:val="00B0009B"/>
    <w:rsid w:val="00B13BD4"/>
    <w:rsid w:val="00B25B36"/>
    <w:rsid w:val="00B27554"/>
    <w:rsid w:val="00B326FD"/>
    <w:rsid w:val="00B370FF"/>
    <w:rsid w:val="00B42DFF"/>
    <w:rsid w:val="00B53EF9"/>
    <w:rsid w:val="00B54613"/>
    <w:rsid w:val="00B55BA9"/>
    <w:rsid w:val="00B57639"/>
    <w:rsid w:val="00B60F98"/>
    <w:rsid w:val="00B6177F"/>
    <w:rsid w:val="00B652A9"/>
    <w:rsid w:val="00B6605B"/>
    <w:rsid w:val="00B7038B"/>
    <w:rsid w:val="00B713D4"/>
    <w:rsid w:val="00B72C87"/>
    <w:rsid w:val="00B7412F"/>
    <w:rsid w:val="00B77CD5"/>
    <w:rsid w:val="00B77E75"/>
    <w:rsid w:val="00B82787"/>
    <w:rsid w:val="00B83089"/>
    <w:rsid w:val="00B8376E"/>
    <w:rsid w:val="00B90A64"/>
    <w:rsid w:val="00B93FAE"/>
    <w:rsid w:val="00BA336A"/>
    <w:rsid w:val="00BA57D4"/>
    <w:rsid w:val="00BA66D4"/>
    <w:rsid w:val="00BB2641"/>
    <w:rsid w:val="00BB3AD7"/>
    <w:rsid w:val="00BB7BBD"/>
    <w:rsid w:val="00BC086C"/>
    <w:rsid w:val="00BC2AA4"/>
    <w:rsid w:val="00BD16E9"/>
    <w:rsid w:val="00BD1DF0"/>
    <w:rsid w:val="00BD765B"/>
    <w:rsid w:val="00BE0BA3"/>
    <w:rsid w:val="00BE1E42"/>
    <w:rsid w:val="00BE2154"/>
    <w:rsid w:val="00BE44B3"/>
    <w:rsid w:val="00BF0915"/>
    <w:rsid w:val="00BF54AF"/>
    <w:rsid w:val="00BF5CF1"/>
    <w:rsid w:val="00C0185A"/>
    <w:rsid w:val="00C04E03"/>
    <w:rsid w:val="00C14C1E"/>
    <w:rsid w:val="00C150C1"/>
    <w:rsid w:val="00C15873"/>
    <w:rsid w:val="00C1702F"/>
    <w:rsid w:val="00C22F28"/>
    <w:rsid w:val="00C34E34"/>
    <w:rsid w:val="00C37946"/>
    <w:rsid w:val="00C44D59"/>
    <w:rsid w:val="00C45C3B"/>
    <w:rsid w:val="00C53B0F"/>
    <w:rsid w:val="00C565E4"/>
    <w:rsid w:val="00C64D8E"/>
    <w:rsid w:val="00C674C2"/>
    <w:rsid w:val="00C767CC"/>
    <w:rsid w:val="00C81A1F"/>
    <w:rsid w:val="00C8647F"/>
    <w:rsid w:val="00C9307D"/>
    <w:rsid w:val="00C938BC"/>
    <w:rsid w:val="00C9553F"/>
    <w:rsid w:val="00CB52EA"/>
    <w:rsid w:val="00CC4CCB"/>
    <w:rsid w:val="00CC60A2"/>
    <w:rsid w:val="00CD0412"/>
    <w:rsid w:val="00CD265A"/>
    <w:rsid w:val="00CD63CA"/>
    <w:rsid w:val="00CD6E3C"/>
    <w:rsid w:val="00CE111D"/>
    <w:rsid w:val="00CF690F"/>
    <w:rsid w:val="00CF7F84"/>
    <w:rsid w:val="00D010EC"/>
    <w:rsid w:val="00D0421B"/>
    <w:rsid w:val="00D06C8E"/>
    <w:rsid w:val="00D12F89"/>
    <w:rsid w:val="00D21726"/>
    <w:rsid w:val="00D2277B"/>
    <w:rsid w:val="00D23CF6"/>
    <w:rsid w:val="00D267E1"/>
    <w:rsid w:val="00D30DCE"/>
    <w:rsid w:val="00D30EAF"/>
    <w:rsid w:val="00D32461"/>
    <w:rsid w:val="00D34906"/>
    <w:rsid w:val="00D34A9B"/>
    <w:rsid w:val="00D37107"/>
    <w:rsid w:val="00D4115B"/>
    <w:rsid w:val="00D50513"/>
    <w:rsid w:val="00D537B1"/>
    <w:rsid w:val="00D56114"/>
    <w:rsid w:val="00D570F9"/>
    <w:rsid w:val="00D673A9"/>
    <w:rsid w:val="00D71D08"/>
    <w:rsid w:val="00D731BA"/>
    <w:rsid w:val="00D967A4"/>
    <w:rsid w:val="00DA4A37"/>
    <w:rsid w:val="00DA7D1C"/>
    <w:rsid w:val="00DB229A"/>
    <w:rsid w:val="00DB2360"/>
    <w:rsid w:val="00DC05A4"/>
    <w:rsid w:val="00DC4835"/>
    <w:rsid w:val="00DC5CDD"/>
    <w:rsid w:val="00DC7951"/>
    <w:rsid w:val="00DD01EA"/>
    <w:rsid w:val="00DD05C8"/>
    <w:rsid w:val="00DD38BF"/>
    <w:rsid w:val="00DD755F"/>
    <w:rsid w:val="00DD77C9"/>
    <w:rsid w:val="00DE0EBA"/>
    <w:rsid w:val="00DE0FB9"/>
    <w:rsid w:val="00DE26B7"/>
    <w:rsid w:val="00DE2CDE"/>
    <w:rsid w:val="00DE3831"/>
    <w:rsid w:val="00DE71FD"/>
    <w:rsid w:val="00DF1D98"/>
    <w:rsid w:val="00DF2047"/>
    <w:rsid w:val="00DF3194"/>
    <w:rsid w:val="00DF3A85"/>
    <w:rsid w:val="00DF52E9"/>
    <w:rsid w:val="00DF7B99"/>
    <w:rsid w:val="00E11E0A"/>
    <w:rsid w:val="00E30F79"/>
    <w:rsid w:val="00E3588C"/>
    <w:rsid w:val="00E41AAE"/>
    <w:rsid w:val="00E51864"/>
    <w:rsid w:val="00E54AF6"/>
    <w:rsid w:val="00E55291"/>
    <w:rsid w:val="00E56094"/>
    <w:rsid w:val="00E65B4E"/>
    <w:rsid w:val="00E72592"/>
    <w:rsid w:val="00E74845"/>
    <w:rsid w:val="00E8092E"/>
    <w:rsid w:val="00E81CEA"/>
    <w:rsid w:val="00E865CE"/>
    <w:rsid w:val="00E87B82"/>
    <w:rsid w:val="00E87E0F"/>
    <w:rsid w:val="00E928CD"/>
    <w:rsid w:val="00E9587E"/>
    <w:rsid w:val="00E967F7"/>
    <w:rsid w:val="00EA048C"/>
    <w:rsid w:val="00EA0D57"/>
    <w:rsid w:val="00EA41F0"/>
    <w:rsid w:val="00EB62DA"/>
    <w:rsid w:val="00EB6BD5"/>
    <w:rsid w:val="00EB7BA0"/>
    <w:rsid w:val="00EC3667"/>
    <w:rsid w:val="00EC5D5B"/>
    <w:rsid w:val="00EC6CDC"/>
    <w:rsid w:val="00ED4B7B"/>
    <w:rsid w:val="00ED71A7"/>
    <w:rsid w:val="00EE0F65"/>
    <w:rsid w:val="00EE2A95"/>
    <w:rsid w:val="00EE4583"/>
    <w:rsid w:val="00EE5CD4"/>
    <w:rsid w:val="00EE626C"/>
    <w:rsid w:val="00EF1DE9"/>
    <w:rsid w:val="00EF27E5"/>
    <w:rsid w:val="00EF3FB6"/>
    <w:rsid w:val="00EF58C3"/>
    <w:rsid w:val="00EF6F79"/>
    <w:rsid w:val="00F02C8E"/>
    <w:rsid w:val="00F07A67"/>
    <w:rsid w:val="00F100B3"/>
    <w:rsid w:val="00F10EE9"/>
    <w:rsid w:val="00F12DF0"/>
    <w:rsid w:val="00F1559D"/>
    <w:rsid w:val="00F17466"/>
    <w:rsid w:val="00F230A5"/>
    <w:rsid w:val="00F233FE"/>
    <w:rsid w:val="00F41652"/>
    <w:rsid w:val="00F4697B"/>
    <w:rsid w:val="00F4755D"/>
    <w:rsid w:val="00F660CE"/>
    <w:rsid w:val="00F76C9D"/>
    <w:rsid w:val="00F86B6E"/>
    <w:rsid w:val="00F932A5"/>
    <w:rsid w:val="00FA214C"/>
    <w:rsid w:val="00FA3DB4"/>
    <w:rsid w:val="00FA41A7"/>
    <w:rsid w:val="00FB02C5"/>
    <w:rsid w:val="00FB6187"/>
    <w:rsid w:val="00FC020F"/>
    <w:rsid w:val="00FD0971"/>
    <w:rsid w:val="00FD26F6"/>
    <w:rsid w:val="00FD2D26"/>
    <w:rsid w:val="00FD3469"/>
    <w:rsid w:val="00FD5080"/>
    <w:rsid w:val="00FD738A"/>
    <w:rsid w:val="00FE18B7"/>
    <w:rsid w:val="00FE2818"/>
    <w:rsid w:val="00FE556E"/>
    <w:rsid w:val="00FE639D"/>
    <w:rsid w:val="00FE7505"/>
    <w:rsid w:val="00FF5241"/>
    <w:rsid w:val="00FF76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7F28F5"/>
  <w14:defaultImageDpi w14:val="300"/>
  <w15:docId w15:val="{FFBC92AC-9300-3341-BD0E-1BD024B6D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BE3"/>
    <w:pPr>
      <w:spacing w:after="240"/>
    </w:pPr>
    <w:rPr>
      <w:sz w:val="22"/>
    </w:rPr>
  </w:style>
  <w:style w:type="paragraph" w:styleId="Heading1">
    <w:name w:val="heading 1"/>
    <w:basedOn w:val="Normal"/>
    <w:next w:val="Normal"/>
    <w:link w:val="Heading1Char"/>
    <w:uiPriority w:val="9"/>
    <w:qFormat/>
    <w:rsid w:val="0083288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8328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46F"/>
    <w:pPr>
      <w:keepNext/>
      <w:keepLines/>
      <w:spacing w:after="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B3A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88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832886"/>
    <w:rPr>
      <w:rFonts w:asciiTheme="majorHAnsi" w:eastAsiaTheme="majorEastAsia" w:hAnsiTheme="majorHAnsi" w:cstheme="majorBidi"/>
      <w:b/>
      <w:bCs/>
      <w:color w:val="4F81BD" w:themeColor="accent1"/>
      <w:sz w:val="26"/>
      <w:szCs w:val="26"/>
    </w:rPr>
  </w:style>
  <w:style w:type="table" w:styleId="TableGrid">
    <w:name w:val="Table Grid"/>
    <w:basedOn w:val="TableNormal"/>
    <w:rsid w:val="0014335C"/>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4335C"/>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4335C"/>
    <w:rPr>
      <w:rFonts w:ascii="Lucida Grande" w:hAnsi="Lucida Grande" w:cs="Lucida Grande"/>
      <w:sz w:val="18"/>
      <w:szCs w:val="18"/>
    </w:rPr>
  </w:style>
  <w:style w:type="character" w:customStyle="1" w:styleId="Heading3Char">
    <w:name w:val="Heading 3 Char"/>
    <w:basedOn w:val="DefaultParagraphFont"/>
    <w:link w:val="Heading3"/>
    <w:uiPriority w:val="9"/>
    <w:rsid w:val="0015246F"/>
    <w:rPr>
      <w:rFonts w:asciiTheme="majorHAnsi" w:eastAsiaTheme="majorEastAsia" w:hAnsiTheme="majorHAnsi" w:cstheme="majorBidi"/>
      <w:b/>
      <w:bCs/>
      <w:color w:val="4F81BD" w:themeColor="accent1"/>
      <w:sz w:val="22"/>
    </w:rPr>
  </w:style>
  <w:style w:type="character" w:styleId="Hyperlink">
    <w:name w:val="Hyperlink"/>
    <w:basedOn w:val="DefaultParagraphFont"/>
    <w:uiPriority w:val="99"/>
    <w:unhideWhenUsed/>
    <w:rsid w:val="00FE18B7"/>
    <w:rPr>
      <w:color w:val="0000FF" w:themeColor="hyperlink"/>
      <w:u w:val="single"/>
    </w:rPr>
  </w:style>
  <w:style w:type="paragraph" w:styleId="NoSpacing">
    <w:name w:val="No Spacing"/>
    <w:uiPriority w:val="1"/>
    <w:qFormat/>
    <w:rsid w:val="00AC4BA5"/>
    <w:rPr>
      <w:sz w:val="22"/>
    </w:rPr>
  </w:style>
  <w:style w:type="character" w:customStyle="1" w:styleId="Heading4Char">
    <w:name w:val="Heading 4 Char"/>
    <w:basedOn w:val="DefaultParagraphFont"/>
    <w:link w:val="Heading4"/>
    <w:uiPriority w:val="9"/>
    <w:rsid w:val="00BB3AD7"/>
    <w:rPr>
      <w:rFonts w:asciiTheme="majorHAnsi" w:eastAsiaTheme="majorEastAsia" w:hAnsiTheme="majorHAnsi" w:cstheme="majorBidi"/>
      <w:b/>
      <w:bCs/>
      <w:i/>
      <w:iCs/>
      <w:color w:val="4F81BD" w:themeColor="accent1"/>
      <w:sz w:val="22"/>
    </w:rPr>
  </w:style>
  <w:style w:type="character" w:styleId="FollowedHyperlink">
    <w:name w:val="FollowedHyperlink"/>
    <w:basedOn w:val="DefaultParagraphFont"/>
    <w:uiPriority w:val="99"/>
    <w:semiHidden/>
    <w:unhideWhenUsed/>
    <w:rsid w:val="00651391"/>
    <w:rPr>
      <w:color w:val="800080" w:themeColor="followedHyperlink"/>
      <w:u w:val="single"/>
    </w:rPr>
  </w:style>
  <w:style w:type="character" w:styleId="BookTitle">
    <w:name w:val="Book Title"/>
    <w:basedOn w:val="DefaultParagraphFont"/>
    <w:uiPriority w:val="33"/>
    <w:qFormat/>
    <w:rsid w:val="00AC2D6B"/>
    <w:rPr>
      <w:smallCaps/>
      <w:spacing w:val="5"/>
    </w:rPr>
  </w:style>
  <w:style w:type="paragraph" w:styleId="Subtitle">
    <w:name w:val="Subtitle"/>
    <w:basedOn w:val="Normal"/>
    <w:next w:val="Normal"/>
    <w:link w:val="SubtitleChar"/>
    <w:uiPriority w:val="11"/>
    <w:qFormat/>
    <w:rsid w:val="00AC2D6B"/>
    <w:pPr>
      <w:numPr>
        <w:ilvl w:val="1"/>
      </w:numPr>
      <w:jc w:val="cente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11"/>
    <w:rsid w:val="00AC2D6B"/>
    <w:rPr>
      <w:rFonts w:asciiTheme="majorHAnsi" w:eastAsiaTheme="majorEastAsia" w:hAnsiTheme="majorHAnsi" w:cstheme="majorBidi"/>
      <w:i/>
      <w:iCs/>
      <w:color w:val="4F81BD" w:themeColor="accent1"/>
      <w:spacing w:val="15"/>
    </w:rPr>
  </w:style>
  <w:style w:type="paragraph" w:styleId="TOCHeading">
    <w:name w:val="TOC Heading"/>
    <w:basedOn w:val="Heading1"/>
    <w:next w:val="Normal"/>
    <w:uiPriority w:val="39"/>
    <w:unhideWhenUsed/>
    <w:qFormat/>
    <w:rsid w:val="00132ABB"/>
    <w:pPr>
      <w:spacing w:after="0"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132ABB"/>
    <w:pPr>
      <w:spacing w:before="120" w:after="0"/>
    </w:pPr>
    <w:rPr>
      <w:b/>
      <w:sz w:val="24"/>
    </w:rPr>
  </w:style>
  <w:style w:type="paragraph" w:styleId="TOC2">
    <w:name w:val="toc 2"/>
    <w:basedOn w:val="Normal"/>
    <w:next w:val="Normal"/>
    <w:autoRedefine/>
    <w:uiPriority w:val="39"/>
    <w:unhideWhenUsed/>
    <w:rsid w:val="00132ABB"/>
    <w:pPr>
      <w:spacing w:after="0"/>
      <w:ind w:left="220"/>
    </w:pPr>
    <w:rPr>
      <w:b/>
      <w:szCs w:val="22"/>
    </w:rPr>
  </w:style>
  <w:style w:type="paragraph" w:styleId="TOC3">
    <w:name w:val="toc 3"/>
    <w:basedOn w:val="Normal"/>
    <w:next w:val="Normal"/>
    <w:autoRedefine/>
    <w:uiPriority w:val="39"/>
    <w:unhideWhenUsed/>
    <w:rsid w:val="00132ABB"/>
    <w:pPr>
      <w:spacing w:after="0"/>
      <w:ind w:left="440"/>
    </w:pPr>
    <w:rPr>
      <w:szCs w:val="22"/>
    </w:rPr>
  </w:style>
  <w:style w:type="paragraph" w:styleId="TOC4">
    <w:name w:val="toc 4"/>
    <w:basedOn w:val="Normal"/>
    <w:next w:val="Normal"/>
    <w:autoRedefine/>
    <w:uiPriority w:val="39"/>
    <w:semiHidden/>
    <w:unhideWhenUsed/>
    <w:rsid w:val="00132ABB"/>
    <w:pPr>
      <w:spacing w:after="0"/>
      <w:ind w:left="660"/>
    </w:pPr>
    <w:rPr>
      <w:sz w:val="20"/>
      <w:szCs w:val="20"/>
    </w:rPr>
  </w:style>
  <w:style w:type="paragraph" w:styleId="TOC5">
    <w:name w:val="toc 5"/>
    <w:basedOn w:val="Normal"/>
    <w:next w:val="Normal"/>
    <w:autoRedefine/>
    <w:uiPriority w:val="39"/>
    <w:semiHidden/>
    <w:unhideWhenUsed/>
    <w:rsid w:val="00132ABB"/>
    <w:pPr>
      <w:spacing w:after="0"/>
      <w:ind w:left="880"/>
    </w:pPr>
    <w:rPr>
      <w:sz w:val="20"/>
      <w:szCs w:val="20"/>
    </w:rPr>
  </w:style>
  <w:style w:type="paragraph" w:styleId="TOC6">
    <w:name w:val="toc 6"/>
    <w:basedOn w:val="Normal"/>
    <w:next w:val="Normal"/>
    <w:autoRedefine/>
    <w:uiPriority w:val="39"/>
    <w:semiHidden/>
    <w:unhideWhenUsed/>
    <w:rsid w:val="00132ABB"/>
    <w:pPr>
      <w:spacing w:after="0"/>
      <w:ind w:left="1100"/>
    </w:pPr>
    <w:rPr>
      <w:sz w:val="20"/>
      <w:szCs w:val="20"/>
    </w:rPr>
  </w:style>
  <w:style w:type="paragraph" w:styleId="TOC7">
    <w:name w:val="toc 7"/>
    <w:basedOn w:val="Normal"/>
    <w:next w:val="Normal"/>
    <w:autoRedefine/>
    <w:uiPriority w:val="39"/>
    <w:semiHidden/>
    <w:unhideWhenUsed/>
    <w:rsid w:val="00132ABB"/>
    <w:pPr>
      <w:spacing w:after="0"/>
      <w:ind w:left="1320"/>
    </w:pPr>
    <w:rPr>
      <w:sz w:val="20"/>
      <w:szCs w:val="20"/>
    </w:rPr>
  </w:style>
  <w:style w:type="paragraph" w:styleId="TOC8">
    <w:name w:val="toc 8"/>
    <w:basedOn w:val="Normal"/>
    <w:next w:val="Normal"/>
    <w:autoRedefine/>
    <w:uiPriority w:val="39"/>
    <w:semiHidden/>
    <w:unhideWhenUsed/>
    <w:rsid w:val="00132ABB"/>
    <w:pPr>
      <w:spacing w:after="0"/>
      <w:ind w:left="1540"/>
    </w:pPr>
    <w:rPr>
      <w:sz w:val="20"/>
      <w:szCs w:val="20"/>
    </w:rPr>
  </w:style>
  <w:style w:type="paragraph" w:styleId="TOC9">
    <w:name w:val="toc 9"/>
    <w:basedOn w:val="Normal"/>
    <w:next w:val="Normal"/>
    <w:autoRedefine/>
    <w:uiPriority w:val="39"/>
    <w:semiHidden/>
    <w:unhideWhenUsed/>
    <w:rsid w:val="00132ABB"/>
    <w:pPr>
      <w:spacing w:after="0"/>
      <w:ind w:left="1760"/>
    </w:pPr>
    <w:rPr>
      <w:sz w:val="20"/>
      <w:szCs w:val="20"/>
    </w:rPr>
  </w:style>
  <w:style w:type="paragraph" w:styleId="Title">
    <w:name w:val="Title"/>
    <w:basedOn w:val="Normal"/>
    <w:next w:val="Normal"/>
    <w:link w:val="TitleChar"/>
    <w:uiPriority w:val="10"/>
    <w:qFormat/>
    <w:rsid w:val="00132AB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32ABB"/>
    <w:rPr>
      <w:rFonts w:asciiTheme="majorHAnsi" w:eastAsiaTheme="majorEastAsia" w:hAnsiTheme="majorHAnsi" w:cstheme="majorBidi"/>
      <w:color w:val="17365D" w:themeColor="text2" w:themeShade="BF"/>
      <w:spacing w:val="5"/>
      <w:kern w:val="28"/>
      <w:sz w:val="52"/>
      <w:szCs w:val="52"/>
    </w:rPr>
  </w:style>
  <w:style w:type="paragraph" w:styleId="Footer">
    <w:name w:val="footer"/>
    <w:basedOn w:val="Normal"/>
    <w:link w:val="FooterChar"/>
    <w:uiPriority w:val="99"/>
    <w:unhideWhenUsed/>
    <w:rsid w:val="00EE2A95"/>
    <w:pPr>
      <w:tabs>
        <w:tab w:val="center" w:pos="4320"/>
        <w:tab w:val="right" w:pos="8640"/>
      </w:tabs>
      <w:spacing w:after="0"/>
    </w:pPr>
  </w:style>
  <w:style w:type="character" w:customStyle="1" w:styleId="FooterChar">
    <w:name w:val="Footer Char"/>
    <w:basedOn w:val="DefaultParagraphFont"/>
    <w:link w:val="Footer"/>
    <w:uiPriority w:val="99"/>
    <w:rsid w:val="00EE2A95"/>
    <w:rPr>
      <w:sz w:val="22"/>
    </w:rPr>
  </w:style>
  <w:style w:type="character" w:styleId="PageNumber">
    <w:name w:val="page number"/>
    <w:basedOn w:val="DefaultParagraphFont"/>
    <w:uiPriority w:val="99"/>
    <w:semiHidden/>
    <w:unhideWhenUsed/>
    <w:rsid w:val="00EE2A95"/>
  </w:style>
  <w:style w:type="paragraph" w:styleId="NormalWeb">
    <w:name w:val="Normal (Web)"/>
    <w:basedOn w:val="Normal"/>
    <w:uiPriority w:val="99"/>
    <w:semiHidden/>
    <w:unhideWhenUsed/>
    <w:rsid w:val="00D34906"/>
    <w:pPr>
      <w:spacing w:before="240"/>
    </w:pPr>
    <w:rPr>
      <w:rFonts w:ascii="Times New Roman" w:eastAsia="Times New Roman" w:hAnsi="Times New Roman" w:cs="Times New Roman"/>
      <w:color w:val="000000"/>
      <w:sz w:val="24"/>
    </w:rPr>
  </w:style>
  <w:style w:type="paragraph" w:styleId="ListParagraph">
    <w:name w:val="List Paragraph"/>
    <w:basedOn w:val="Normal"/>
    <w:uiPriority w:val="34"/>
    <w:qFormat/>
    <w:rsid w:val="00E9587E"/>
    <w:pPr>
      <w:ind w:left="720"/>
      <w:contextualSpacing/>
    </w:pPr>
  </w:style>
  <w:style w:type="character" w:styleId="CommentReference">
    <w:name w:val="annotation reference"/>
    <w:basedOn w:val="DefaultParagraphFont"/>
    <w:uiPriority w:val="99"/>
    <w:semiHidden/>
    <w:unhideWhenUsed/>
    <w:rsid w:val="005C5863"/>
    <w:rPr>
      <w:sz w:val="16"/>
      <w:szCs w:val="16"/>
    </w:rPr>
  </w:style>
  <w:style w:type="paragraph" w:styleId="CommentText">
    <w:name w:val="annotation text"/>
    <w:basedOn w:val="Normal"/>
    <w:link w:val="CommentTextChar"/>
    <w:uiPriority w:val="99"/>
    <w:semiHidden/>
    <w:unhideWhenUsed/>
    <w:rsid w:val="005C5863"/>
    <w:rPr>
      <w:sz w:val="20"/>
      <w:szCs w:val="20"/>
    </w:rPr>
  </w:style>
  <w:style w:type="character" w:customStyle="1" w:styleId="CommentTextChar">
    <w:name w:val="Comment Text Char"/>
    <w:basedOn w:val="DefaultParagraphFont"/>
    <w:link w:val="CommentText"/>
    <w:uiPriority w:val="99"/>
    <w:semiHidden/>
    <w:rsid w:val="005C5863"/>
    <w:rPr>
      <w:sz w:val="20"/>
      <w:szCs w:val="20"/>
    </w:rPr>
  </w:style>
  <w:style w:type="paragraph" w:styleId="CommentSubject">
    <w:name w:val="annotation subject"/>
    <w:basedOn w:val="CommentText"/>
    <w:next w:val="CommentText"/>
    <w:link w:val="CommentSubjectChar"/>
    <w:uiPriority w:val="99"/>
    <w:semiHidden/>
    <w:unhideWhenUsed/>
    <w:rsid w:val="005C5863"/>
    <w:rPr>
      <w:b/>
      <w:bCs/>
    </w:rPr>
  </w:style>
  <w:style w:type="character" w:customStyle="1" w:styleId="CommentSubjectChar">
    <w:name w:val="Comment Subject Char"/>
    <w:basedOn w:val="CommentTextChar"/>
    <w:link w:val="CommentSubject"/>
    <w:uiPriority w:val="99"/>
    <w:semiHidden/>
    <w:rsid w:val="005C5863"/>
    <w:rPr>
      <w:b/>
      <w:bCs/>
      <w:sz w:val="20"/>
      <w:szCs w:val="20"/>
    </w:rPr>
  </w:style>
  <w:style w:type="character" w:styleId="UnresolvedMention">
    <w:name w:val="Unresolved Mention"/>
    <w:basedOn w:val="DefaultParagraphFont"/>
    <w:uiPriority w:val="99"/>
    <w:semiHidden/>
    <w:unhideWhenUsed/>
    <w:rsid w:val="005744DF"/>
    <w:rPr>
      <w:color w:val="605E5C"/>
      <w:shd w:val="clear" w:color="auto" w:fill="E1DFDD"/>
    </w:rPr>
  </w:style>
  <w:style w:type="table" w:customStyle="1" w:styleId="SANDTableStyle">
    <w:name w:val="SAND Table Style"/>
    <w:uiPriority w:val="99"/>
    <w:rsid w:val="000B3370"/>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cPr>
      <w:vAlign w:val="bottom"/>
    </w:tcPr>
    <w:tblStylePr w:type="firstRow">
      <w:pPr>
        <w:wordWrap/>
        <w:spacing w:beforeLines="0" w:before="0" w:beforeAutospacing="0" w:afterLines="0" w:after="0" w:afterAutospacing="0" w:line="240" w:lineRule="auto"/>
        <w:contextualSpacing w:val="0"/>
        <w:jc w:val="center"/>
      </w:pPr>
      <w:rPr>
        <w:rFonts w:ascii="Arial" w:hAnsi="Arial"/>
        <w:b w:val="0"/>
        <w:sz w:val="20"/>
      </w:rPr>
      <w:tblPr/>
      <w:trPr>
        <w:tblHeader/>
      </w:trPr>
      <w:tcPr>
        <w:shd w:val="clear" w:color="auto" w:fill="A2D5C7"/>
      </w:tcPr>
    </w:tblStylePr>
  </w:style>
  <w:style w:type="paragraph" w:customStyle="1" w:styleId="SANDCaptionTable">
    <w:name w:val="SAND_CaptionTable"/>
    <w:basedOn w:val="BodyText"/>
    <w:next w:val="Normal"/>
    <w:qFormat/>
    <w:rsid w:val="000B3370"/>
    <w:pPr>
      <w:keepNext/>
      <w:autoSpaceDE w:val="0"/>
      <w:autoSpaceDN w:val="0"/>
      <w:adjustRightInd w:val="0"/>
      <w:spacing w:before="240" w:after="60"/>
      <w:jc w:val="center"/>
    </w:pPr>
    <w:rPr>
      <w:rFonts w:ascii="Arial" w:eastAsiaTheme="minorHAnsi" w:hAnsi="Arial" w:cs="Arial"/>
      <w:b/>
      <w:sz w:val="20"/>
      <w:szCs w:val="20"/>
    </w:rPr>
  </w:style>
  <w:style w:type="paragraph" w:customStyle="1" w:styleId="SANDDistribution">
    <w:name w:val="SAND_Distribution"/>
    <w:basedOn w:val="Normal"/>
    <w:next w:val="Normal"/>
    <w:qFormat/>
    <w:rsid w:val="000B3370"/>
    <w:pPr>
      <w:pageBreakBefore/>
      <w:tabs>
        <w:tab w:val="left" w:pos="1260"/>
      </w:tabs>
      <w:spacing w:before="240" w:after="120"/>
      <w:outlineLvl w:val="0"/>
    </w:pPr>
    <w:rPr>
      <w:rFonts w:ascii="Arial Bold" w:eastAsia="Times New Roman" w:hAnsi="Arial Bold" w:cs="Times New Roman"/>
      <w:b/>
      <w:caps/>
      <w:color w:val="000000"/>
      <w:sz w:val="28"/>
    </w:rPr>
  </w:style>
  <w:style w:type="paragraph" w:customStyle="1" w:styleId="SANDTableText">
    <w:name w:val="SAND_TableText"/>
    <w:link w:val="SANDTableTextChar"/>
    <w:qFormat/>
    <w:rsid w:val="000B3370"/>
    <w:rPr>
      <w:rFonts w:ascii="Arial" w:eastAsia="Times New Roman" w:hAnsi="Arial" w:cs="Times New Roman"/>
      <w:sz w:val="20"/>
      <w:szCs w:val="20"/>
    </w:rPr>
  </w:style>
  <w:style w:type="character" w:customStyle="1" w:styleId="SANDTableTextChar">
    <w:name w:val="SAND_TableText Char"/>
    <w:basedOn w:val="DefaultParagraphFont"/>
    <w:link w:val="SANDTableText"/>
    <w:rsid w:val="000B3370"/>
    <w:rPr>
      <w:rFonts w:ascii="Arial" w:eastAsia="Times New Roman" w:hAnsi="Arial" w:cs="Times New Roman"/>
      <w:sz w:val="20"/>
      <w:szCs w:val="20"/>
    </w:rPr>
  </w:style>
  <w:style w:type="paragraph" w:customStyle="1" w:styleId="SANDTableHead">
    <w:name w:val="SAND_TableHead"/>
    <w:basedOn w:val="Normal"/>
    <w:rsid w:val="000B3370"/>
    <w:pPr>
      <w:keepNext/>
      <w:spacing w:after="0"/>
      <w:jc w:val="center"/>
    </w:pPr>
    <w:rPr>
      <w:rFonts w:ascii="Arial" w:eastAsia="Times New Roman" w:hAnsi="Arial" w:cs="Arial"/>
      <w:b/>
      <w:sz w:val="20"/>
      <w:szCs w:val="22"/>
    </w:rPr>
  </w:style>
  <w:style w:type="paragraph" w:styleId="BodyText">
    <w:name w:val="Body Text"/>
    <w:basedOn w:val="Normal"/>
    <w:link w:val="BodyTextChar"/>
    <w:uiPriority w:val="99"/>
    <w:semiHidden/>
    <w:unhideWhenUsed/>
    <w:rsid w:val="000B3370"/>
    <w:pPr>
      <w:spacing w:after="120"/>
    </w:pPr>
  </w:style>
  <w:style w:type="character" w:customStyle="1" w:styleId="BodyTextChar">
    <w:name w:val="Body Text Char"/>
    <w:basedOn w:val="DefaultParagraphFont"/>
    <w:link w:val="BodyText"/>
    <w:uiPriority w:val="99"/>
    <w:semiHidden/>
    <w:rsid w:val="000B3370"/>
    <w:rPr>
      <w:sz w:val="22"/>
    </w:rPr>
  </w:style>
  <w:style w:type="paragraph" w:styleId="Caption">
    <w:name w:val="caption"/>
    <w:basedOn w:val="Normal"/>
    <w:next w:val="Normal"/>
    <w:uiPriority w:val="35"/>
    <w:unhideWhenUsed/>
    <w:qFormat/>
    <w:rsid w:val="00AA5D9D"/>
    <w:pPr>
      <w:spacing w:after="200"/>
    </w:pPr>
    <w:rPr>
      <w:i/>
      <w:iCs/>
      <w:color w:val="1F497D" w:themeColor="text2"/>
      <w:sz w:val="18"/>
      <w:szCs w:val="18"/>
    </w:rPr>
  </w:style>
  <w:style w:type="paragraph" w:styleId="Revision">
    <w:name w:val="Revision"/>
    <w:hidden/>
    <w:uiPriority w:val="99"/>
    <w:semiHidden/>
    <w:rsid w:val="00EA0D57"/>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04499933">
      <w:bodyDiv w:val="1"/>
      <w:marLeft w:val="72"/>
      <w:marRight w:val="0"/>
      <w:marTop w:val="0"/>
      <w:marBottom w:val="12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mathworld.wolfram.com/EulerAngles.html" TargetMode="External"/><Relationship Id="rId42" Type="http://schemas.openxmlformats.org/officeDocument/2006/relationships/image" Target="media/image24.wmf"/><Relationship Id="rId47" Type="http://schemas.openxmlformats.org/officeDocument/2006/relationships/image" Target="media/image27.wmf"/><Relationship Id="rId63" Type="http://schemas.openxmlformats.org/officeDocument/2006/relationships/oleObject" Target="embeddings/oleObject17.bin"/><Relationship Id="rId68" Type="http://schemas.openxmlformats.org/officeDocument/2006/relationships/hyperlink" Target="http://www.vtk.org/VTK/img/file-formats.pdf" TargetMode="External"/><Relationship Id="rId84" Type="http://schemas.openxmlformats.org/officeDocument/2006/relationships/hyperlink" Target="mailto:byoung@sandia.gov"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19.wmf"/><Relationship Id="rId37" Type="http://schemas.openxmlformats.org/officeDocument/2006/relationships/oleObject" Target="embeddings/oleObject3.bin"/><Relationship Id="rId53" Type="http://schemas.openxmlformats.org/officeDocument/2006/relationships/image" Target="media/image30.wmf"/><Relationship Id="rId58" Type="http://schemas.openxmlformats.org/officeDocument/2006/relationships/oleObject" Target="embeddings/oleObject13.bin"/><Relationship Id="rId74" Type="http://schemas.openxmlformats.org/officeDocument/2006/relationships/hyperlink" Target="mailto:bjmerch@sandia.gov" TargetMode="External"/><Relationship Id="rId79" Type="http://schemas.openxmlformats.org/officeDocument/2006/relationships/hyperlink" Target="mailto:rpresco@sandia.gov" TargetMode="External"/><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www.google.com/earth" TargetMode="External"/><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8.bin"/><Relationship Id="rId69" Type="http://schemas.openxmlformats.org/officeDocument/2006/relationships/hyperlink" Target="http://www.paraview.org" TargetMode="External"/><Relationship Id="rId77" Type="http://schemas.openxmlformats.org/officeDocument/2006/relationships/hyperlink" Target="mailto:phammon@sandia.gov" TargetMode="External"/><Relationship Id="rId8" Type="http://schemas.openxmlformats.org/officeDocument/2006/relationships/webSettings" Target="webSettings.xml"/><Relationship Id="rId51" Type="http://schemas.openxmlformats.org/officeDocument/2006/relationships/image" Target="media/image29.wmf"/><Relationship Id="rId72" Type="http://schemas.openxmlformats.org/officeDocument/2006/relationships/hyperlink" Target="mailto:sballard999@gmail.com" TargetMode="External"/><Relationship Id="rId80" Type="http://schemas.openxmlformats.org/officeDocument/2006/relationships/hyperlink" Target="mailto:cjyoung@sandia.gov"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oleObject" Target="embeddings/oleObject1.bin"/><Relationship Id="rId38" Type="http://schemas.openxmlformats.org/officeDocument/2006/relationships/image" Target="media/image22.wmf"/><Relationship Id="rId46" Type="http://schemas.openxmlformats.org/officeDocument/2006/relationships/oleObject" Target="embeddings/oleObject7.bin"/><Relationship Id="rId59" Type="http://schemas.openxmlformats.org/officeDocument/2006/relationships/image" Target="media/image33.wmf"/><Relationship Id="rId67" Type="http://schemas.openxmlformats.org/officeDocument/2006/relationships/image" Target="media/image35.emf"/><Relationship Id="rId20" Type="http://schemas.openxmlformats.org/officeDocument/2006/relationships/hyperlink" Target="http://www.paraview.org" TargetMode="External"/><Relationship Id="rId41" Type="http://schemas.openxmlformats.org/officeDocument/2006/relationships/oleObject" Target="embeddings/oleObject5.bin"/><Relationship Id="rId54" Type="http://schemas.openxmlformats.org/officeDocument/2006/relationships/oleObject" Target="embeddings/oleObject11.bin"/><Relationship Id="rId62" Type="http://schemas.openxmlformats.org/officeDocument/2006/relationships/oleObject" Target="embeddings/oleObject16.bin"/><Relationship Id="rId70" Type="http://schemas.openxmlformats.org/officeDocument/2006/relationships/hyperlink" Target="http://gnuwin32.sourceforge.net/packages/make.htm" TargetMode="External"/><Relationship Id="rId75" Type="http://schemas.openxmlformats.org/officeDocument/2006/relationships/hyperlink" Target="mailto:rtibi@sandia.gov" TargetMode="External"/><Relationship Id="rId83" Type="http://schemas.openxmlformats.org/officeDocument/2006/relationships/hyperlink" Target="mailto:aaholla@sandia.gov"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wmf"/><Relationship Id="rId49" Type="http://schemas.openxmlformats.org/officeDocument/2006/relationships/image" Target="media/image28.wmf"/><Relationship Id="rId57" Type="http://schemas.openxmlformats.org/officeDocument/2006/relationships/image" Target="media/image32.wmf"/><Relationship Id="rId10" Type="http://schemas.openxmlformats.org/officeDocument/2006/relationships/endnotes" Target="endnotes.xml"/><Relationship Id="rId31" Type="http://schemas.openxmlformats.org/officeDocument/2006/relationships/image" Target="media/image18.emf"/><Relationship Id="rId44" Type="http://schemas.openxmlformats.org/officeDocument/2006/relationships/image" Target="media/image25.emf"/><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34.wmf"/><Relationship Id="rId73" Type="http://schemas.openxmlformats.org/officeDocument/2006/relationships/hyperlink" Target="mailto:steichm@sandia.gov" TargetMode="External"/><Relationship Id="rId78" Type="http://schemas.openxmlformats.org/officeDocument/2006/relationships/hyperlink" Target="mailto:acconle@sandia.gov" TargetMode="External"/><Relationship Id="rId81" Type="http://schemas.openxmlformats.org/officeDocument/2006/relationships/hyperlink" Target="mailto:mharris@sandia.gov" TargetMode="External"/><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oleObject" Target="embeddings/oleObject4.bin"/><Relationship Id="rId34" Type="http://schemas.openxmlformats.org/officeDocument/2006/relationships/image" Target="media/image20.wmf"/><Relationship Id="rId50" Type="http://schemas.openxmlformats.org/officeDocument/2006/relationships/oleObject" Target="embeddings/oleObject9.bin"/><Relationship Id="rId55" Type="http://schemas.openxmlformats.org/officeDocument/2006/relationships/image" Target="media/image31.wmf"/><Relationship Id="rId76" Type="http://schemas.openxmlformats.org/officeDocument/2006/relationships/hyperlink" Target="mailto:srvigil@sandia.gov" TargetMode="External"/><Relationship Id="rId7" Type="http://schemas.openxmlformats.org/officeDocument/2006/relationships/settings" Target="settings.xml"/><Relationship Id="rId71" Type="http://schemas.openxmlformats.org/officeDocument/2006/relationships/hyperlink" Target="http://www.dependencywalker.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3.wmf"/><Relationship Id="rId45" Type="http://schemas.openxmlformats.org/officeDocument/2006/relationships/image" Target="media/image26.wmf"/><Relationship Id="rId66" Type="http://schemas.openxmlformats.org/officeDocument/2006/relationships/oleObject" Target="embeddings/oleObject19.bin"/><Relationship Id="rId87" Type="http://schemas.openxmlformats.org/officeDocument/2006/relationships/fontTable" Target="fontTable.xml"/><Relationship Id="rId61" Type="http://schemas.openxmlformats.org/officeDocument/2006/relationships/oleObject" Target="embeddings/oleObject15.bin"/><Relationship Id="rId82" Type="http://schemas.openxmlformats.org/officeDocument/2006/relationships/hyperlink" Target="mailto:sheck@sandia.gov"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37739522F8ED84BA69F90F6B1592CAA" ma:contentTypeVersion="0" ma:contentTypeDescription="Create a new document." ma:contentTypeScope="" ma:versionID="7b22c22132cd37d7c91e7e9f9e05e36b">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3880AF-7A71-455F-9F86-450141483022}">
  <ds:schemaRefs>
    <ds:schemaRef ds:uri="http://schemas.microsoft.com/sharepoint/v3/contenttype/forms"/>
  </ds:schemaRefs>
</ds:datastoreItem>
</file>

<file path=customXml/itemProps2.xml><?xml version="1.0" encoding="utf-8"?>
<ds:datastoreItem xmlns:ds="http://schemas.openxmlformats.org/officeDocument/2006/customXml" ds:itemID="{DEF79093-1C36-4D40-8506-E1A3AD9D88F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2B6494-5B83-47DE-8583-84F17B852F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CB6A37B-B229-D74A-8B4B-F1917B68A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52</Pages>
  <Words>16540</Words>
  <Characters>94282</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Sandia National Laboratories</Company>
  <LinksUpToDate>false</LinksUpToDate>
  <CharactersWithSpaces>110601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Sandy Ballard</dc:creator>
  <cp:lastModifiedBy>Ballard, Sanford</cp:lastModifiedBy>
  <cp:revision>3</cp:revision>
  <cp:lastPrinted>2014-06-11T17:21:00Z</cp:lastPrinted>
  <dcterms:created xsi:type="dcterms:W3CDTF">2020-08-28T19:49:00Z</dcterms:created>
  <dcterms:modified xsi:type="dcterms:W3CDTF">2021-01-29T23:03:00Z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0x010100F37739522F8ED84BA69F90F6B1592CAA</vt:lpwstr>
  </property>
</Properties>
</file>